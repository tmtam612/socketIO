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55D68D" w14:textId="77777777" w:rsidR="00954123" w:rsidRPr="00F21B83" w:rsidRDefault="00954123" w:rsidP="002F604E">
      <w:pPr>
        <w:jc w:val="center"/>
        <w:rPr>
          <w:b/>
          <w:color w:val="000000" w:themeColor="text1"/>
          <w:sz w:val="18"/>
        </w:rPr>
      </w:pPr>
      <w:bookmarkStart w:id="0" w:name="_GoBack"/>
      <w:bookmarkEnd w:id="0"/>
    </w:p>
    <w:p w14:paraId="5D2391B6" w14:textId="4459E93E" w:rsidR="00BA1CDA" w:rsidRPr="00F21B83" w:rsidRDefault="00BA1CDA" w:rsidP="002F604E">
      <w:pPr>
        <w:jc w:val="center"/>
        <w:rPr>
          <w:b/>
          <w:color w:val="000000" w:themeColor="text1"/>
        </w:rPr>
      </w:pPr>
      <w:r w:rsidRPr="00F21B83">
        <w:rPr>
          <w:b/>
          <w:color w:val="000000" w:themeColor="text1"/>
        </w:rPr>
        <w:t>ỦY BAN NHÂN DÂN TP HỒ CHÍ MINH</w:t>
      </w:r>
    </w:p>
    <w:p w14:paraId="3899DB6B" w14:textId="77777777" w:rsidR="00BA1CDA" w:rsidRPr="00F21B83" w:rsidRDefault="00BA1CDA" w:rsidP="002F604E">
      <w:pPr>
        <w:jc w:val="center"/>
        <w:rPr>
          <w:color w:val="000000" w:themeColor="text1"/>
        </w:rPr>
      </w:pPr>
      <w:r w:rsidRPr="00F21B83">
        <w:rPr>
          <w:b/>
          <w:color w:val="000000" w:themeColor="text1"/>
        </w:rPr>
        <w:t>TRƯỜNG ĐẠI HỌC SÀI GÒN</w:t>
      </w:r>
    </w:p>
    <w:p w14:paraId="01836BB8" w14:textId="77777777" w:rsidR="00BA1CDA" w:rsidRPr="00F21B83" w:rsidRDefault="00BA1CDA" w:rsidP="002F604E">
      <w:pPr>
        <w:jc w:val="center"/>
        <w:rPr>
          <w:b/>
          <w:color w:val="000000" w:themeColor="text1"/>
        </w:rPr>
      </w:pPr>
      <w:r w:rsidRPr="00F21B83">
        <w:rPr>
          <w:b/>
          <w:color w:val="000000" w:themeColor="text1"/>
        </w:rPr>
        <w:t>KHOA CÔNG NGHỆ THÔNG TIN</w:t>
      </w:r>
    </w:p>
    <w:p w14:paraId="29C82F23" w14:textId="77777777" w:rsidR="00BA1CDA" w:rsidRPr="00F21B83" w:rsidRDefault="00BA1CDA" w:rsidP="00DC57B6">
      <w:pPr>
        <w:jc w:val="center"/>
        <w:rPr>
          <w:b/>
          <w:color w:val="000000" w:themeColor="text1"/>
        </w:rPr>
      </w:pPr>
      <w:r w:rsidRPr="00F21B83">
        <w:rPr>
          <w:b/>
          <w:noProof/>
          <w:color w:val="000000" w:themeColor="text1"/>
          <w:lang w:eastAsia="ja-JP"/>
        </w:rPr>
        <mc:AlternateContent>
          <mc:Choice Requires="wps">
            <w:drawing>
              <wp:anchor distT="0" distB="0" distL="114300" distR="114300" simplePos="0" relativeHeight="251658240" behindDoc="0" locked="0" layoutInCell="1" allowOverlap="1" wp14:anchorId="124F36F8" wp14:editId="1CBAA424">
                <wp:simplePos x="0" y="0"/>
                <wp:positionH relativeFrom="column">
                  <wp:posOffset>1871621</wp:posOffset>
                </wp:positionH>
                <wp:positionV relativeFrom="paragraph">
                  <wp:posOffset>99060</wp:posOffset>
                </wp:positionV>
                <wp:extent cx="1943100" cy="0"/>
                <wp:effectExtent l="0" t="0" r="1905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447E7B" id="Straight Connector 3"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35pt,7.8pt" to="300.3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"/>
            </w:pict>
          </mc:Fallback>
        </mc:AlternateContent>
      </w:r>
    </w:p>
    <w:p w14:paraId="47BD9F6F" w14:textId="77777777" w:rsidR="00BA1CDA" w:rsidRPr="00F21B83" w:rsidRDefault="00BA1CDA" w:rsidP="00DC57B6">
      <w:pPr>
        <w:jc w:val="center"/>
        <w:rPr>
          <w:b/>
          <w:color w:val="000000" w:themeColor="text1"/>
        </w:rPr>
      </w:pPr>
    </w:p>
    <w:p w14:paraId="509A4CF3" w14:textId="77777777" w:rsidR="00BA1CDA" w:rsidRPr="00F21B83" w:rsidRDefault="00BA1CDA" w:rsidP="00DC57B6">
      <w:pPr>
        <w:jc w:val="center"/>
        <w:rPr>
          <w:b/>
          <w:color w:val="000000" w:themeColor="text1"/>
        </w:rPr>
      </w:pPr>
    </w:p>
    <w:p w14:paraId="4A86E822" w14:textId="77777777" w:rsidR="00BA1CDA" w:rsidRPr="00F21B83" w:rsidRDefault="00BA1CDA" w:rsidP="00DC57B6">
      <w:pPr>
        <w:jc w:val="center"/>
        <w:rPr>
          <w:b/>
          <w:color w:val="000000" w:themeColor="text1"/>
        </w:rPr>
      </w:pPr>
      <w:r w:rsidRPr="00F21B83">
        <w:rPr>
          <w:b/>
          <w:noProof/>
          <w:color w:val="000000" w:themeColor="text1"/>
          <w:lang w:eastAsia="ja-JP"/>
        </w:rPr>
        <w:drawing>
          <wp:inline distT="0" distB="0" distL="0" distR="0" wp14:anchorId="07206D18" wp14:editId="70EC3C8C">
            <wp:extent cx="948905" cy="95834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0979" cy="960438"/>
                    </a:xfrm>
                    <a:prstGeom prst="rect">
                      <a:avLst/>
                    </a:prstGeom>
                    <a:noFill/>
                  </pic:spPr>
                </pic:pic>
              </a:graphicData>
            </a:graphic>
          </wp:inline>
        </w:drawing>
      </w:r>
    </w:p>
    <w:p w14:paraId="174FD08D" w14:textId="68B6241B" w:rsidR="008975B3" w:rsidRPr="00F21B83" w:rsidRDefault="008975B3" w:rsidP="00675E27">
      <w:pPr>
        <w:jc w:val="both"/>
        <w:rPr>
          <w:b/>
          <w:color w:val="000000" w:themeColor="text1"/>
        </w:rPr>
      </w:pPr>
    </w:p>
    <w:p w14:paraId="52599BB4" w14:textId="77777777" w:rsidR="00BA1CDA" w:rsidRPr="00F21B83" w:rsidRDefault="00BA1CDA" w:rsidP="00DC57B6">
      <w:pPr>
        <w:jc w:val="both"/>
        <w:rPr>
          <w:b/>
          <w:color w:val="000000" w:themeColor="text1"/>
        </w:rPr>
      </w:pPr>
    </w:p>
    <w:p w14:paraId="52B718A3" w14:textId="77777777" w:rsidR="00BA1CDA" w:rsidRPr="00F21B83" w:rsidRDefault="00BA1CDA" w:rsidP="00DC57B6">
      <w:pPr>
        <w:jc w:val="both"/>
        <w:rPr>
          <w:b/>
          <w:color w:val="000000" w:themeColor="text1"/>
        </w:rPr>
      </w:pPr>
    </w:p>
    <w:p w14:paraId="5A76D8B6" w14:textId="77777777" w:rsidR="00491A41" w:rsidRPr="008629EE" w:rsidRDefault="00491A41" w:rsidP="00491A41">
      <w:pPr>
        <w:jc w:val="center"/>
        <w:rPr>
          <w:b/>
          <w:sz w:val="32"/>
          <w:szCs w:val="32"/>
        </w:rPr>
      </w:pPr>
      <w:r w:rsidRPr="008629EE">
        <w:rPr>
          <w:b/>
          <w:sz w:val="32"/>
          <w:szCs w:val="32"/>
        </w:rPr>
        <w:t>BÁO CÁO CHUYÊN ĐỀ</w:t>
      </w:r>
    </w:p>
    <w:p w14:paraId="1C64988F" w14:textId="6EE84C05" w:rsidR="00491A41" w:rsidRDefault="00491A41" w:rsidP="00491A41">
      <w:pPr>
        <w:ind w:firstLine="426"/>
        <w:jc w:val="center"/>
        <w:rPr>
          <w:b/>
          <w:sz w:val="56"/>
        </w:rPr>
      </w:pPr>
      <w:r>
        <w:rPr>
          <w:b/>
          <w:sz w:val="56"/>
        </w:rPr>
        <w:t>ỨNG DỤNG WEB CHAT SỬ DỤNG SOCKET.IO</w:t>
      </w:r>
    </w:p>
    <w:p w14:paraId="5B29F54C" w14:textId="5DF83D2D" w:rsidR="00FD5C2A" w:rsidRPr="00F21B83" w:rsidRDefault="00FD5C2A" w:rsidP="008975B3">
      <w:pPr>
        <w:rPr>
          <w:b/>
          <w:color w:val="000000" w:themeColor="text1"/>
        </w:rPr>
      </w:pPr>
    </w:p>
    <w:p w14:paraId="6803B7D6" w14:textId="70200054" w:rsidR="00BA1CDA" w:rsidRDefault="005E5324" w:rsidP="002F604E">
      <w:pPr>
        <w:ind w:left="2880"/>
        <w:rPr>
          <w:b/>
          <w:color w:val="000000" w:themeColor="text1"/>
        </w:rPr>
      </w:pPr>
      <w:r>
        <w:rPr>
          <w:b/>
          <w:color w:val="000000" w:themeColor="text1"/>
        </w:rPr>
        <w:t>Gi</w:t>
      </w:r>
      <w:r w:rsidR="00491A41">
        <w:rPr>
          <w:b/>
          <w:color w:val="000000" w:themeColor="text1"/>
        </w:rPr>
        <w:t>ảng viên hướng dẫn</w:t>
      </w:r>
      <w:r w:rsidR="00491A41">
        <w:rPr>
          <w:b/>
          <w:color w:val="000000" w:themeColor="text1"/>
        </w:rPr>
        <w:tab/>
        <w:t>: Lê Minh Nhự</w:t>
      </w:r>
      <w:r>
        <w:rPr>
          <w:b/>
          <w:color w:val="000000" w:themeColor="text1"/>
        </w:rPr>
        <w:t>t Triều</w:t>
      </w:r>
    </w:p>
    <w:p w14:paraId="032FA9AE" w14:textId="34C57392" w:rsidR="00675E27" w:rsidRPr="00F21B83" w:rsidRDefault="00675E27" w:rsidP="00675E27">
      <w:pPr>
        <w:ind w:left="2160" w:firstLine="720"/>
        <w:jc w:val="both"/>
        <w:rPr>
          <w:b/>
          <w:color w:val="000000" w:themeColor="text1"/>
        </w:rPr>
      </w:pPr>
      <w:r>
        <w:rPr>
          <w:b/>
          <w:color w:val="000000" w:themeColor="text1"/>
        </w:rPr>
        <w:t xml:space="preserve">Nhóm </w:t>
      </w:r>
      <w:r w:rsidR="005E5324">
        <w:rPr>
          <w:b/>
          <w:color w:val="000000" w:themeColor="text1"/>
        </w:rPr>
        <w:tab/>
      </w:r>
      <w:r w:rsidR="005E5324">
        <w:rPr>
          <w:b/>
          <w:color w:val="000000" w:themeColor="text1"/>
        </w:rPr>
        <w:tab/>
      </w:r>
      <w:r w:rsidR="005E5324">
        <w:rPr>
          <w:b/>
          <w:color w:val="000000" w:themeColor="text1"/>
        </w:rPr>
        <w:tab/>
      </w:r>
      <w:r>
        <w:rPr>
          <w:b/>
          <w:color w:val="000000" w:themeColor="text1"/>
        </w:rPr>
        <w:t>: 12</w:t>
      </w:r>
      <w:r w:rsidRPr="00F21B83">
        <w:rPr>
          <w:b/>
          <w:color w:val="000000" w:themeColor="text1"/>
        </w:rPr>
        <w:tab/>
      </w:r>
    </w:p>
    <w:p w14:paraId="568D2E62" w14:textId="15EF8481" w:rsidR="00675E27" w:rsidRDefault="00675E27" w:rsidP="00675E27">
      <w:pPr>
        <w:ind w:left="2160" w:firstLine="720"/>
        <w:rPr>
          <w:b/>
          <w:color w:val="000000" w:themeColor="text1"/>
        </w:rPr>
      </w:pPr>
      <w:r w:rsidRPr="00F21B83">
        <w:rPr>
          <w:b/>
          <w:color w:val="000000" w:themeColor="text1"/>
        </w:rPr>
        <w:t xml:space="preserve">Họ và tên sinh viên </w:t>
      </w:r>
      <w:r w:rsidR="005E5324">
        <w:rPr>
          <w:b/>
          <w:color w:val="000000" w:themeColor="text1"/>
        </w:rPr>
        <w:tab/>
      </w:r>
      <w:r w:rsidRPr="00F21B83">
        <w:rPr>
          <w:b/>
          <w:color w:val="000000" w:themeColor="text1"/>
        </w:rPr>
        <w:t>:</w:t>
      </w:r>
      <w:r>
        <w:rPr>
          <w:b/>
          <w:color w:val="000000" w:themeColor="text1"/>
        </w:rPr>
        <w:t xml:space="preserve"> Trần Minh Tâm</w:t>
      </w:r>
    </w:p>
    <w:p w14:paraId="01394BF6" w14:textId="41FADEFA" w:rsidR="00675E27" w:rsidRPr="00F21B83" w:rsidRDefault="00675E27" w:rsidP="00675E27">
      <w:pPr>
        <w:jc w:val="center"/>
        <w:rPr>
          <w:b/>
          <w:color w:val="000000" w:themeColor="text1"/>
        </w:rPr>
      </w:pPr>
      <w:r>
        <w:rPr>
          <w:b/>
          <w:color w:val="000000" w:themeColor="text1"/>
        </w:rPr>
        <w:tab/>
      </w:r>
      <w:r w:rsidR="005E5324">
        <w:rPr>
          <w:b/>
          <w:color w:val="000000" w:themeColor="text1"/>
        </w:rPr>
        <w:tab/>
      </w:r>
      <w:r w:rsidR="005E5324">
        <w:rPr>
          <w:b/>
          <w:color w:val="000000" w:themeColor="text1"/>
        </w:rPr>
        <w:tab/>
      </w:r>
      <w:r w:rsidR="005E5324">
        <w:rPr>
          <w:b/>
          <w:color w:val="000000" w:themeColor="text1"/>
        </w:rPr>
        <w:tab/>
      </w:r>
      <w:r w:rsidR="005E5324">
        <w:rPr>
          <w:b/>
          <w:color w:val="000000" w:themeColor="text1"/>
        </w:rPr>
        <w:tab/>
      </w:r>
      <w:r w:rsidR="005E5324">
        <w:rPr>
          <w:b/>
          <w:color w:val="000000" w:themeColor="text1"/>
        </w:rPr>
        <w:tab/>
        <w:t xml:space="preserve">  </w:t>
      </w:r>
      <w:r>
        <w:rPr>
          <w:b/>
          <w:color w:val="000000" w:themeColor="text1"/>
        </w:rPr>
        <w:t>Trần Văn Phúc</w:t>
      </w:r>
    </w:p>
    <w:p w14:paraId="2E941D2A" w14:textId="77777777" w:rsidR="00675E27" w:rsidRPr="00F21B83" w:rsidRDefault="00675E27" w:rsidP="002F604E">
      <w:pPr>
        <w:ind w:left="2880"/>
        <w:rPr>
          <w:b/>
          <w:color w:val="000000" w:themeColor="text1"/>
        </w:rPr>
      </w:pPr>
    </w:p>
    <w:p w14:paraId="1860AE45" w14:textId="46F73C7C" w:rsidR="00BA1CDA" w:rsidRPr="00F21B83" w:rsidRDefault="00BA1CDA" w:rsidP="00DC57B6">
      <w:pPr>
        <w:jc w:val="both"/>
        <w:rPr>
          <w:color w:val="000000" w:themeColor="text1"/>
        </w:rPr>
      </w:pPr>
      <w:r w:rsidRPr="00F21B83">
        <w:rPr>
          <w:color w:val="000000" w:themeColor="text1"/>
        </w:rPr>
        <w:tab/>
      </w:r>
      <w:r w:rsidRPr="00F21B83">
        <w:rPr>
          <w:color w:val="000000" w:themeColor="text1"/>
        </w:rPr>
        <w:tab/>
      </w:r>
    </w:p>
    <w:p w14:paraId="15D82A68" w14:textId="77777777" w:rsidR="007D5616" w:rsidRPr="00F21B83" w:rsidRDefault="007D5616" w:rsidP="00DC57B6">
      <w:pPr>
        <w:jc w:val="both"/>
        <w:rPr>
          <w:b/>
          <w:color w:val="000000" w:themeColor="text1"/>
        </w:rPr>
      </w:pPr>
    </w:p>
    <w:p w14:paraId="42341312" w14:textId="62CC6DAF" w:rsidR="00184EA8" w:rsidRPr="00F21B83" w:rsidRDefault="00184EA8" w:rsidP="00DC57B6">
      <w:pPr>
        <w:jc w:val="both"/>
        <w:rPr>
          <w:b/>
          <w:color w:val="000000" w:themeColor="text1"/>
        </w:rPr>
      </w:pPr>
    </w:p>
    <w:p w14:paraId="5798ABBD" w14:textId="0A3DF6F0" w:rsidR="00184EA8" w:rsidRPr="00F21B83" w:rsidRDefault="0096352A" w:rsidP="0096352A">
      <w:pPr>
        <w:jc w:val="center"/>
        <w:rPr>
          <w:b/>
          <w:color w:val="000000" w:themeColor="text1"/>
        </w:rPr>
      </w:pPr>
      <w:r w:rsidRPr="00F21B83">
        <w:rPr>
          <w:b/>
          <w:i/>
          <w:color w:val="000000" w:themeColor="text1"/>
        </w:rPr>
        <w:t xml:space="preserve">TP. Hồ Chí Minh, tháng </w:t>
      </w:r>
      <w:r w:rsidR="00491A41">
        <w:rPr>
          <w:b/>
          <w:i/>
          <w:color w:val="000000" w:themeColor="text1"/>
        </w:rPr>
        <w:t>…11</w:t>
      </w:r>
      <w:r>
        <w:rPr>
          <w:b/>
          <w:i/>
          <w:color w:val="000000" w:themeColor="text1"/>
        </w:rPr>
        <w:t>.. năm 2019</w:t>
      </w:r>
    </w:p>
    <w:p w14:paraId="7E19F1B0" w14:textId="77777777" w:rsidR="00954123" w:rsidRPr="00F21B83" w:rsidRDefault="00954123" w:rsidP="00DC57B6">
      <w:pPr>
        <w:jc w:val="both"/>
        <w:rPr>
          <w:b/>
          <w:color w:val="000000" w:themeColor="text1"/>
        </w:rPr>
      </w:pPr>
    </w:p>
    <w:p w14:paraId="07F024EB" w14:textId="22C510FB" w:rsidR="00184EA8" w:rsidRPr="00F21B83" w:rsidRDefault="00184EA8" w:rsidP="00DC57B6">
      <w:pPr>
        <w:jc w:val="both"/>
        <w:rPr>
          <w:b/>
          <w:color w:val="000000" w:themeColor="text1"/>
        </w:rPr>
      </w:pPr>
    </w:p>
    <w:p w14:paraId="42DA17F9" w14:textId="3AFD2546" w:rsidR="00BA1CDA" w:rsidRPr="00F21B83" w:rsidRDefault="00BA1CDA" w:rsidP="005767CC">
      <w:pPr>
        <w:jc w:val="center"/>
        <w:rPr>
          <w:b/>
          <w:color w:val="000000" w:themeColor="text1"/>
          <w:sz w:val="32"/>
        </w:rPr>
      </w:pPr>
      <w:bookmarkStart w:id="1" w:name="_Toc275865162"/>
      <w:r w:rsidRPr="00F21B83">
        <w:rPr>
          <w:b/>
          <w:color w:val="000000" w:themeColor="text1"/>
          <w:sz w:val="32"/>
        </w:rPr>
        <w:t>MỤC LỤC</w:t>
      </w:r>
      <w:bookmarkEnd w:id="1"/>
    </w:p>
    <w:p w14:paraId="1C8BD143" w14:textId="77777777" w:rsidR="00511E24" w:rsidRPr="00F21B83" w:rsidRDefault="00511E24" w:rsidP="005767CC">
      <w:pPr>
        <w:jc w:val="center"/>
        <w:rPr>
          <w:b/>
          <w:color w:val="000000" w:themeColor="text1"/>
          <w:sz w:val="32"/>
        </w:rPr>
      </w:pPr>
    </w:p>
    <w:sdt>
      <w:sdtPr>
        <w:rPr>
          <w:color w:val="000000" w:themeColor="text1"/>
        </w:rPr>
        <w:id w:val="-1967187857"/>
        <w:docPartObj>
          <w:docPartGallery w:val="Table of Contents"/>
          <w:docPartUnique/>
        </w:docPartObj>
      </w:sdtPr>
      <w:sdtEndPr/>
      <w:sdtContent>
        <w:p w14:paraId="58B4BF9C" w14:textId="77777777" w:rsidR="00311435" w:rsidRPr="00311435" w:rsidRDefault="00311435" w:rsidP="00311435">
          <w:pPr>
            <w:pStyle w:val="TOC1"/>
            <w:rPr>
              <w:color w:val="000000" w:themeColor="text1"/>
            </w:rPr>
          </w:pPr>
          <w:r w:rsidRPr="00311435">
            <w:rPr>
              <w:color w:val="000000" w:themeColor="text1"/>
            </w:rPr>
            <w:t>CHƯƠNG 1: GIỚI THIỆU SOCKET.IO</w:t>
          </w:r>
          <w:r w:rsidRPr="00311435">
            <w:rPr>
              <w:color w:val="000000" w:themeColor="text1"/>
            </w:rPr>
            <w:tab/>
            <w:t>1</w:t>
          </w:r>
        </w:p>
        <w:p w14:paraId="2927A501" w14:textId="7A8B2A31" w:rsidR="00311435" w:rsidRPr="00311435" w:rsidRDefault="00B72186" w:rsidP="00311435">
          <w:pPr>
            <w:pStyle w:val="TOC1"/>
            <w:rPr>
              <w:color w:val="000000" w:themeColor="text1"/>
            </w:rPr>
          </w:pPr>
          <w:r>
            <w:rPr>
              <w:color w:val="000000" w:themeColor="text1"/>
            </w:rPr>
            <w:t xml:space="preserve">1.1   </w:t>
          </w:r>
          <w:r w:rsidR="00CA3F6E">
            <w:rPr>
              <w:color w:val="000000" w:themeColor="text1"/>
            </w:rPr>
            <w:t>Khái Niệm Real-Time</w:t>
          </w:r>
          <w:r w:rsidR="00311435" w:rsidRPr="00311435">
            <w:rPr>
              <w:color w:val="000000" w:themeColor="text1"/>
            </w:rPr>
            <w:tab/>
            <w:t>1</w:t>
          </w:r>
        </w:p>
        <w:p w14:paraId="70F1EF54" w14:textId="42B4BF27" w:rsidR="00311435" w:rsidRPr="00311435" w:rsidRDefault="00B72186" w:rsidP="00311435">
          <w:pPr>
            <w:pStyle w:val="TOC1"/>
            <w:rPr>
              <w:color w:val="000000" w:themeColor="text1"/>
            </w:rPr>
          </w:pPr>
          <w:r>
            <w:rPr>
              <w:color w:val="000000" w:themeColor="text1"/>
            </w:rPr>
            <w:t xml:space="preserve">1.2   </w:t>
          </w:r>
          <w:r w:rsidR="00311435" w:rsidRPr="00311435">
            <w:rPr>
              <w:color w:val="000000" w:themeColor="text1"/>
            </w:rPr>
            <w:t>Khái niệm Socket</w:t>
          </w:r>
          <w:r w:rsidR="00311435" w:rsidRPr="00311435">
            <w:rPr>
              <w:color w:val="000000" w:themeColor="text1"/>
            </w:rPr>
            <w:tab/>
            <w:t>2</w:t>
          </w:r>
        </w:p>
        <w:p w14:paraId="0C774CCD" w14:textId="72BB10F5" w:rsidR="00311435" w:rsidRPr="00311435" w:rsidRDefault="00311435" w:rsidP="00311435">
          <w:pPr>
            <w:pStyle w:val="TOC1"/>
            <w:rPr>
              <w:color w:val="000000" w:themeColor="text1"/>
            </w:rPr>
          </w:pPr>
          <w:r w:rsidRPr="00311435">
            <w:rPr>
              <w:color w:val="000000" w:themeColor="text1"/>
            </w:rPr>
            <w:t>1.2.1   Tại sao</w:t>
          </w:r>
          <w:r w:rsidR="00CA3F6E">
            <w:rPr>
              <w:color w:val="000000" w:themeColor="text1"/>
            </w:rPr>
            <w:t xml:space="preserve"> người dùng lại cần đến socket?</w:t>
          </w:r>
          <w:r w:rsidRPr="00311435">
            <w:rPr>
              <w:color w:val="000000" w:themeColor="text1"/>
            </w:rPr>
            <w:tab/>
            <w:t>2</w:t>
          </w:r>
        </w:p>
        <w:p w14:paraId="57C9FB82" w14:textId="2E74E64D" w:rsidR="00311435" w:rsidRPr="00311435" w:rsidRDefault="00311435" w:rsidP="00311435">
          <w:pPr>
            <w:pStyle w:val="TOC1"/>
            <w:rPr>
              <w:color w:val="000000" w:themeColor="text1"/>
            </w:rPr>
          </w:pPr>
          <w:r w:rsidRPr="00311435">
            <w:rPr>
              <w:color w:val="000000" w:themeColor="text1"/>
            </w:rPr>
            <w:t xml:space="preserve">1.2.2 </w:t>
          </w:r>
          <w:r w:rsidR="00CA3F6E">
            <w:rPr>
              <w:color w:val="000000" w:themeColor="text1"/>
            </w:rPr>
            <w:t xml:space="preserve">  Socket hoạt động như thế nào?</w:t>
          </w:r>
          <w:r w:rsidRPr="00311435">
            <w:rPr>
              <w:color w:val="000000" w:themeColor="text1"/>
            </w:rPr>
            <w:tab/>
            <w:t>2</w:t>
          </w:r>
        </w:p>
        <w:p w14:paraId="7AC29C6A" w14:textId="565AAB17" w:rsidR="00311435" w:rsidRPr="00311435" w:rsidRDefault="00CA3F6E" w:rsidP="00311435">
          <w:pPr>
            <w:pStyle w:val="TOC1"/>
            <w:rPr>
              <w:color w:val="000000" w:themeColor="text1"/>
            </w:rPr>
          </w:pPr>
          <w:r>
            <w:rPr>
              <w:color w:val="000000" w:themeColor="text1"/>
            </w:rPr>
            <w:t>1.2.3   Phân loại Socket</w:t>
          </w:r>
          <w:r w:rsidR="00311435" w:rsidRPr="00311435">
            <w:rPr>
              <w:color w:val="000000" w:themeColor="text1"/>
            </w:rPr>
            <w:tab/>
            <w:t>3</w:t>
          </w:r>
        </w:p>
        <w:p w14:paraId="16F787D2" w14:textId="2B628D9B" w:rsidR="00311435" w:rsidRPr="00311435" w:rsidRDefault="00CA3F6E" w:rsidP="00311435">
          <w:pPr>
            <w:pStyle w:val="TOC1"/>
            <w:rPr>
              <w:color w:val="000000" w:themeColor="text1"/>
            </w:rPr>
          </w:pPr>
          <w:r>
            <w:rPr>
              <w:color w:val="000000" w:themeColor="text1"/>
            </w:rPr>
            <w:t>a)   Stream Socket</w:t>
          </w:r>
          <w:r w:rsidR="00311435" w:rsidRPr="00311435">
            <w:rPr>
              <w:color w:val="000000" w:themeColor="text1"/>
            </w:rPr>
            <w:tab/>
            <w:t>3</w:t>
          </w:r>
        </w:p>
        <w:p w14:paraId="312239C3" w14:textId="491DF1C9" w:rsidR="00311435" w:rsidRPr="00311435" w:rsidRDefault="00CA3F6E" w:rsidP="00311435">
          <w:pPr>
            <w:pStyle w:val="TOC1"/>
            <w:rPr>
              <w:color w:val="000000" w:themeColor="text1"/>
            </w:rPr>
          </w:pPr>
          <w:r>
            <w:rPr>
              <w:color w:val="000000" w:themeColor="text1"/>
            </w:rPr>
            <w:t>b)   Datagram Socket</w:t>
          </w:r>
          <w:r>
            <w:rPr>
              <w:color w:val="000000" w:themeColor="text1"/>
            </w:rPr>
            <w:tab/>
          </w:r>
          <w:r w:rsidR="00311435" w:rsidRPr="00311435">
            <w:rPr>
              <w:color w:val="000000" w:themeColor="text1"/>
            </w:rPr>
            <w:t>4</w:t>
          </w:r>
        </w:p>
        <w:p w14:paraId="090EC9B5" w14:textId="487DE9D3" w:rsidR="00311435" w:rsidRPr="00311435" w:rsidRDefault="00CA3F6E" w:rsidP="00311435">
          <w:pPr>
            <w:pStyle w:val="TOC1"/>
            <w:rPr>
              <w:color w:val="000000" w:themeColor="text1"/>
            </w:rPr>
          </w:pPr>
          <w:r>
            <w:rPr>
              <w:color w:val="000000" w:themeColor="text1"/>
            </w:rPr>
            <w:t>1.3   Khái niệm WebSocket</w:t>
          </w:r>
          <w:r>
            <w:rPr>
              <w:color w:val="000000" w:themeColor="text1"/>
            </w:rPr>
            <w:tab/>
          </w:r>
          <w:r w:rsidR="00311435" w:rsidRPr="00311435">
            <w:rPr>
              <w:color w:val="000000" w:themeColor="text1"/>
            </w:rPr>
            <w:t>4</w:t>
          </w:r>
        </w:p>
        <w:p w14:paraId="175CCC65" w14:textId="360C27B0" w:rsidR="00311435" w:rsidRPr="00311435" w:rsidRDefault="00CA3F6E" w:rsidP="00311435">
          <w:pPr>
            <w:pStyle w:val="TOC1"/>
            <w:rPr>
              <w:color w:val="000000" w:themeColor="text1"/>
            </w:rPr>
          </w:pPr>
          <w:r>
            <w:rPr>
              <w:color w:val="000000" w:themeColor="text1"/>
            </w:rPr>
            <w:t>1.4   Socket.IO</w:t>
          </w:r>
          <w:r>
            <w:rPr>
              <w:color w:val="000000" w:themeColor="text1"/>
            </w:rPr>
            <w:tab/>
          </w:r>
          <w:r w:rsidR="00311435" w:rsidRPr="00311435">
            <w:rPr>
              <w:color w:val="000000" w:themeColor="text1"/>
            </w:rPr>
            <w:t>6</w:t>
          </w:r>
        </w:p>
        <w:p w14:paraId="5E19F58A" w14:textId="4AB7A92A" w:rsidR="00311435" w:rsidRPr="00311435" w:rsidRDefault="00311435" w:rsidP="00311435">
          <w:pPr>
            <w:pStyle w:val="TOC1"/>
            <w:rPr>
              <w:color w:val="000000" w:themeColor="text1"/>
            </w:rPr>
          </w:pPr>
          <w:r w:rsidRPr="00311435">
            <w:rPr>
              <w:color w:val="000000" w:themeColor="text1"/>
            </w:rPr>
            <w:t xml:space="preserve">1.5   Các </w:t>
          </w:r>
          <w:r w:rsidR="00CA3F6E">
            <w:rPr>
              <w:color w:val="000000" w:themeColor="text1"/>
            </w:rPr>
            <w:t>tính năng chính của Socket.IO</w:t>
          </w:r>
          <w:r w:rsidR="00CA3F6E">
            <w:rPr>
              <w:color w:val="000000" w:themeColor="text1"/>
            </w:rPr>
            <w:tab/>
          </w:r>
          <w:r w:rsidRPr="00311435">
            <w:rPr>
              <w:color w:val="000000" w:themeColor="text1"/>
            </w:rPr>
            <w:t>7</w:t>
          </w:r>
        </w:p>
        <w:p w14:paraId="24ED877A" w14:textId="23110085" w:rsidR="00311435" w:rsidRPr="00311435" w:rsidRDefault="00CA3F6E" w:rsidP="00311435">
          <w:pPr>
            <w:pStyle w:val="TOC1"/>
            <w:rPr>
              <w:color w:val="000000" w:themeColor="text1"/>
            </w:rPr>
          </w:pPr>
          <w:r>
            <w:rPr>
              <w:color w:val="000000" w:themeColor="text1"/>
            </w:rPr>
            <w:t>1.5.1   Reliability</w:t>
          </w:r>
          <w:r>
            <w:rPr>
              <w:color w:val="000000" w:themeColor="text1"/>
            </w:rPr>
            <w:tab/>
          </w:r>
          <w:r w:rsidR="00311435" w:rsidRPr="00311435">
            <w:rPr>
              <w:color w:val="000000" w:themeColor="text1"/>
            </w:rPr>
            <w:t>7</w:t>
          </w:r>
        </w:p>
        <w:p w14:paraId="47730CB7" w14:textId="681BB9AE" w:rsidR="00311435" w:rsidRPr="00311435" w:rsidRDefault="00311435" w:rsidP="00311435">
          <w:pPr>
            <w:pStyle w:val="TOC1"/>
            <w:rPr>
              <w:color w:val="000000" w:themeColor="text1"/>
            </w:rPr>
          </w:pPr>
          <w:r w:rsidRPr="00311435">
            <w:rPr>
              <w:color w:val="000000" w:themeColor="text1"/>
            </w:rPr>
            <w:t>1.5.</w:t>
          </w:r>
          <w:r w:rsidR="00CA3F6E">
            <w:rPr>
              <w:color w:val="000000" w:themeColor="text1"/>
            </w:rPr>
            <w:t>2   Auto-reconnection support</w:t>
          </w:r>
          <w:r w:rsidR="00CA3F6E">
            <w:rPr>
              <w:color w:val="000000" w:themeColor="text1"/>
            </w:rPr>
            <w:tab/>
          </w:r>
          <w:r w:rsidRPr="00311435">
            <w:rPr>
              <w:color w:val="000000" w:themeColor="text1"/>
            </w:rPr>
            <w:t>7</w:t>
          </w:r>
        </w:p>
        <w:p w14:paraId="23BBA791" w14:textId="7E550063" w:rsidR="00311435" w:rsidRPr="00311435" w:rsidRDefault="00311435" w:rsidP="00311435">
          <w:pPr>
            <w:pStyle w:val="TOC1"/>
            <w:rPr>
              <w:color w:val="000000" w:themeColor="text1"/>
            </w:rPr>
          </w:pPr>
          <w:r w:rsidRPr="00311435">
            <w:rPr>
              <w:color w:val="000000" w:themeColor="text1"/>
            </w:rPr>
            <w:t>1.</w:t>
          </w:r>
          <w:r w:rsidR="00CA3F6E">
            <w:rPr>
              <w:color w:val="000000" w:themeColor="text1"/>
            </w:rPr>
            <w:t>5.3   Disconnection detection</w:t>
          </w:r>
          <w:r w:rsidR="00CA3F6E">
            <w:rPr>
              <w:color w:val="000000" w:themeColor="text1"/>
            </w:rPr>
            <w:tab/>
          </w:r>
          <w:r w:rsidRPr="00311435">
            <w:rPr>
              <w:color w:val="000000" w:themeColor="text1"/>
            </w:rPr>
            <w:t>7</w:t>
          </w:r>
        </w:p>
        <w:p w14:paraId="71182C68" w14:textId="0812BCF9" w:rsidR="00311435" w:rsidRPr="00311435" w:rsidRDefault="00CA3F6E" w:rsidP="00311435">
          <w:pPr>
            <w:pStyle w:val="TOC1"/>
            <w:rPr>
              <w:color w:val="000000" w:themeColor="text1"/>
            </w:rPr>
          </w:pPr>
          <w:r>
            <w:rPr>
              <w:color w:val="000000" w:themeColor="text1"/>
            </w:rPr>
            <w:t>1.5.4   Binary support</w:t>
          </w:r>
          <w:r>
            <w:rPr>
              <w:color w:val="000000" w:themeColor="text1"/>
            </w:rPr>
            <w:tab/>
          </w:r>
          <w:r w:rsidR="00311435" w:rsidRPr="00311435">
            <w:rPr>
              <w:color w:val="000000" w:themeColor="text1"/>
            </w:rPr>
            <w:t>7</w:t>
          </w:r>
        </w:p>
        <w:p w14:paraId="476C7D9A" w14:textId="5B491339" w:rsidR="00311435" w:rsidRPr="00311435" w:rsidRDefault="00311435" w:rsidP="00311435">
          <w:pPr>
            <w:pStyle w:val="TOC1"/>
            <w:rPr>
              <w:color w:val="000000" w:themeColor="text1"/>
            </w:rPr>
          </w:pPr>
          <w:r w:rsidRPr="00311435">
            <w:rPr>
              <w:color w:val="000000" w:themeColor="text1"/>
            </w:rPr>
            <w:t>1.5.5   Mult</w:t>
          </w:r>
          <w:r w:rsidR="00CA3F6E">
            <w:rPr>
              <w:color w:val="000000" w:themeColor="text1"/>
            </w:rPr>
            <w:t>iplexing support</w:t>
          </w:r>
          <w:r w:rsidR="00CA3F6E">
            <w:rPr>
              <w:color w:val="000000" w:themeColor="text1"/>
            </w:rPr>
            <w:tab/>
          </w:r>
          <w:r w:rsidRPr="00311435">
            <w:rPr>
              <w:color w:val="000000" w:themeColor="text1"/>
            </w:rPr>
            <w:t>7</w:t>
          </w:r>
        </w:p>
        <w:p w14:paraId="281B6579" w14:textId="6E258900" w:rsidR="00311435" w:rsidRPr="00311435" w:rsidRDefault="00CA3F6E" w:rsidP="00311435">
          <w:pPr>
            <w:pStyle w:val="TOC1"/>
            <w:rPr>
              <w:color w:val="000000" w:themeColor="text1"/>
            </w:rPr>
          </w:pPr>
          <w:r>
            <w:rPr>
              <w:color w:val="000000" w:themeColor="text1"/>
            </w:rPr>
            <w:t>1.5.6   Room support</w:t>
          </w:r>
          <w:r>
            <w:rPr>
              <w:color w:val="000000" w:themeColor="text1"/>
            </w:rPr>
            <w:tab/>
          </w:r>
          <w:r w:rsidR="00311435" w:rsidRPr="00311435">
            <w:rPr>
              <w:color w:val="000000" w:themeColor="text1"/>
            </w:rPr>
            <w:t>8</w:t>
          </w:r>
        </w:p>
        <w:p w14:paraId="3E109558" w14:textId="416EBB79" w:rsidR="00311435" w:rsidRPr="00311435" w:rsidRDefault="00311435" w:rsidP="00311435">
          <w:pPr>
            <w:pStyle w:val="TOC1"/>
            <w:rPr>
              <w:color w:val="000000" w:themeColor="text1"/>
            </w:rPr>
          </w:pPr>
          <w:r w:rsidRPr="00311435">
            <w:rPr>
              <w:color w:val="000000" w:themeColor="text1"/>
            </w:rPr>
            <w:t>1.6   Cấu hìn</w:t>
          </w:r>
          <w:r w:rsidR="00CA3F6E">
            <w:rPr>
              <w:color w:val="000000" w:themeColor="text1"/>
            </w:rPr>
            <w:t>h Config để sử dụng Socket.IO</w:t>
          </w:r>
          <w:r w:rsidR="00CA3F6E">
            <w:rPr>
              <w:color w:val="000000" w:themeColor="text1"/>
            </w:rPr>
            <w:tab/>
          </w:r>
          <w:r w:rsidRPr="00311435">
            <w:rPr>
              <w:color w:val="000000" w:themeColor="text1"/>
            </w:rPr>
            <w:t>8</w:t>
          </w:r>
        </w:p>
        <w:p w14:paraId="1D3E2843" w14:textId="34637DA2" w:rsidR="00311435" w:rsidRPr="00311435" w:rsidRDefault="00311435" w:rsidP="00311435">
          <w:pPr>
            <w:pStyle w:val="TOC1"/>
            <w:rPr>
              <w:color w:val="000000" w:themeColor="text1"/>
            </w:rPr>
          </w:pPr>
          <w:r w:rsidRPr="00311435">
            <w:rPr>
              <w:color w:val="000000" w:themeColor="text1"/>
            </w:rPr>
            <w:t>1.7</w:t>
          </w:r>
          <w:r w:rsidR="00CA3F6E">
            <w:rPr>
              <w:color w:val="000000" w:themeColor="text1"/>
            </w:rPr>
            <w:t xml:space="preserve">   Tại sao nên chọn Socket.IO</w:t>
          </w:r>
          <w:r w:rsidR="00CA3F6E">
            <w:rPr>
              <w:color w:val="000000" w:themeColor="text1"/>
            </w:rPr>
            <w:tab/>
          </w:r>
          <w:r w:rsidRPr="00311435">
            <w:rPr>
              <w:color w:val="000000" w:themeColor="text1"/>
            </w:rPr>
            <w:t>9</w:t>
          </w:r>
        </w:p>
        <w:p w14:paraId="749B5D44" w14:textId="540EEE5C" w:rsidR="00311435" w:rsidRPr="00311435" w:rsidRDefault="00311435" w:rsidP="00311435">
          <w:pPr>
            <w:pStyle w:val="TOC1"/>
            <w:rPr>
              <w:color w:val="000000" w:themeColor="text1"/>
            </w:rPr>
          </w:pPr>
          <w:r w:rsidRPr="00311435">
            <w:rPr>
              <w:color w:val="000000" w:themeColor="text1"/>
            </w:rPr>
            <w:t>CHƯƠNG 2: C</w:t>
          </w:r>
          <w:r w:rsidR="00CA3F6E">
            <w:rPr>
              <w:color w:val="000000" w:themeColor="text1"/>
            </w:rPr>
            <w:t>Ơ CHẾ HOẠT ĐỘNG CỦA SOCKET.IO</w:t>
          </w:r>
          <w:r w:rsidR="00CA3F6E">
            <w:rPr>
              <w:color w:val="000000" w:themeColor="text1"/>
            </w:rPr>
            <w:tab/>
          </w:r>
          <w:r w:rsidRPr="00311435">
            <w:rPr>
              <w:color w:val="000000" w:themeColor="text1"/>
            </w:rPr>
            <w:t>10</w:t>
          </w:r>
        </w:p>
        <w:p w14:paraId="0755EC1F" w14:textId="7E879AF7" w:rsidR="00311435" w:rsidRPr="00311435" w:rsidRDefault="00311435" w:rsidP="00311435">
          <w:pPr>
            <w:pStyle w:val="TOC1"/>
            <w:rPr>
              <w:color w:val="000000" w:themeColor="text1"/>
            </w:rPr>
          </w:pPr>
          <w:r w:rsidRPr="00311435">
            <w:rPr>
              <w:color w:val="000000" w:themeColor="text1"/>
            </w:rPr>
            <w:t>2.</w:t>
          </w:r>
          <w:r w:rsidR="00CA3F6E">
            <w:rPr>
              <w:color w:val="000000" w:themeColor="text1"/>
            </w:rPr>
            <w:t>1   Khai báo sử dụng socketio</w:t>
          </w:r>
          <w:r w:rsidR="00CA3F6E">
            <w:rPr>
              <w:color w:val="000000" w:themeColor="text1"/>
            </w:rPr>
            <w:tab/>
          </w:r>
          <w:r w:rsidRPr="00311435">
            <w:rPr>
              <w:color w:val="000000" w:themeColor="text1"/>
            </w:rPr>
            <w:t>10</w:t>
          </w:r>
        </w:p>
        <w:p w14:paraId="065022D4" w14:textId="4575F24C" w:rsidR="00311435" w:rsidRPr="00311435" w:rsidRDefault="00311435" w:rsidP="00311435">
          <w:pPr>
            <w:pStyle w:val="TOC1"/>
            <w:rPr>
              <w:color w:val="000000" w:themeColor="text1"/>
            </w:rPr>
          </w:pPr>
          <w:r w:rsidRPr="00311435">
            <w:rPr>
              <w:color w:val="000000" w:themeColor="text1"/>
            </w:rPr>
            <w:t>2.2   Cơ chế lắng nghe, truyền dữ liệu của</w:t>
          </w:r>
          <w:r w:rsidR="00CA3F6E">
            <w:rPr>
              <w:color w:val="000000" w:themeColor="text1"/>
            </w:rPr>
            <w:t xml:space="preserve"> Socket.IO</w:t>
          </w:r>
          <w:r w:rsidR="00CA3F6E">
            <w:rPr>
              <w:color w:val="000000" w:themeColor="text1"/>
            </w:rPr>
            <w:tab/>
          </w:r>
          <w:r w:rsidRPr="00311435">
            <w:rPr>
              <w:color w:val="000000" w:themeColor="text1"/>
            </w:rPr>
            <w:t>11</w:t>
          </w:r>
        </w:p>
        <w:p w14:paraId="4B54D005" w14:textId="35876C3D" w:rsidR="00311435" w:rsidRPr="00311435" w:rsidRDefault="00CA3F6E" w:rsidP="00311435">
          <w:pPr>
            <w:pStyle w:val="TOC1"/>
            <w:rPr>
              <w:color w:val="000000" w:themeColor="text1"/>
            </w:rPr>
          </w:pPr>
          <w:r>
            <w:rPr>
              <w:color w:val="000000" w:themeColor="text1"/>
            </w:rPr>
            <w:t>2.3   Socket.IO Broadcasting</w:t>
          </w:r>
          <w:r>
            <w:rPr>
              <w:color w:val="000000" w:themeColor="text1"/>
            </w:rPr>
            <w:tab/>
          </w:r>
          <w:r w:rsidR="00311435" w:rsidRPr="00311435">
            <w:rPr>
              <w:color w:val="000000" w:themeColor="text1"/>
            </w:rPr>
            <w:t>14</w:t>
          </w:r>
        </w:p>
        <w:p w14:paraId="0FBD21B7" w14:textId="3F686553" w:rsidR="00311435" w:rsidRPr="00311435" w:rsidRDefault="00311435" w:rsidP="00311435">
          <w:pPr>
            <w:pStyle w:val="TOC1"/>
            <w:rPr>
              <w:color w:val="000000" w:themeColor="text1"/>
            </w:rPr>
          </w:pPr>
          <w:r w:rsidRPr="00311435">
            <w:rPr>
              <w:color w:val="000000" w:themeColor="text1"/>
            </w:rPr>
            <w:t>CHƯƠNG 3: SO</w:t>
          </w:r>
          <w:r w:rsidR="00CA3F6E">
            <w:rPr>
              <w:color w:val="000000" w:themeColor="text1"/>
            </w:rPr>
            <w:t xml:space="preserve"> SÁNH SOCKET.IO VỚI WEBSOCKET</w:t>
          </w:r>
          <w:r w:rsidR="00CA3F6E">
            <w:rPr>
              <w:color w:val="000000" w:themeColor="text1"/>
            </w:rPr>
            <w:tab/>
          </w:r>
          <w:r w:rsidRPr="00311435">
            <w:rPr>
              <w:color w:val="000000" w:themeColor="text1"/>
            </w:rPr>
            <w:t>16</w:t>
          </w:r>
        </w:p>
        <w:p w14:paraId="65C33169" w14:textId="68C3EAD5" w:rsidR="00311435" w:rsidRPr="00311435" w:rsidRDefault="00311435" w:rsidP="00311435">
          <w:pPr>
            <w:pStyle w:val="TOC1"/>
            <w:rPr>
              <w:color w:val="000000" w:themeColor="text1"/>
            </w:rPr>
          </w:pPr>
          <w:r w:rsidRPr="00311435">
            <w:rPr>
              <w:color w:val="000000" w:themeColor="text1"/>
            </w:rPr>
            <w:t>C</w:t>
          </w:r>
          <w:r w:rsidR="00CA3F6E">
            <w:rPr>
              <w:color w:val="000000" w:themeColor="text1"/>
            </w:rPr>
            <w:t>HƯƠNG 4: ROOMS AND NAMESPACES</w:t>
          </w:r>
          <w:r w:rsidR="00CA3F6E">
            <w:rPr>
              <w:color w:val="000000" w:themeColor="text1"/>
            </w:rPr>
            <w:tab/>
          </w:r>
          <w:r w:rsidRPr="00311435">
            <w:rPr>
              <w:color w:val="000000" w:themeColor="text1"/>
            </w:rPr>
            <w:t>18</w:t>
          </w:r>
        </w:p>
        <w:p w14:paraId="0C4B7160" w14:textId="20EE1EAC" w:rsidR="00311435" w:rsidRPr="00311435" w:rsidRDefault="00CA3F6E" w:rsidP="00311435">
          <w:pPr>
            <w:pStyle w:val="TOC1"/>
            <w:rPr>
              <w:color w:val="000000" w:themeColor="text1"/>
            </w:rPr>
          </w:pPr>
          <w:r>
            <w:rPr>
              <w:color w:val="000000" w:themeColor="text1"/>
            </w:rPr>
            <w:t>4.1   Default namspace</w:t>
          </w:r>
          <w:r>
            <w:rPr>
              <w:color w:val="000000" w:themeColor="text1"/>
            </w:rPr>
            <w:tab/>
          </w:r>
          <w:r w:rsidR="00311435" w:rsidRPr="00311435">
            <w:rPr>
              <w:color w:val="000000" w:themeColor="text1"/>
            </w:rPr>
            <w:t>18</w:t>
          </w:r>
        </w:p>
        <w:p w14:paraId="45491663" w14:textId="3C4D97B7" w:rsidR="00311435" w:rsidRPr="00311435" w:rsidRDefault="00CA3F6E" w:rsidP="00311435">
          <w:pPr>
            <w:pStyle w:val="TOC1"/>
            <w:rPr>
              <w:color w:val="000000" w:themeColor="text1"/>
            </w:rPr>
          </w:pPr>
          <w:r>
            <w:rPr>
              <w:color w:val="000000" w:themeColor="text1"/>
            </w:rPr>
            <w:t>4.2   Custom namespace</w:t>
          </w:r>
          <w:r>
            <w:rPr>
              <w:color w:val="000000" w:themeColor="text1"/>
            </w:rPr>
            <w:tab/>
          </w:r>
          <w:r w:rsidR="00311435" w:rsidRPr="00311435">
            <w:rPr>
              <w:color w:val="000000" w:themeColor="text1"/>
            </w:rPr>
            <w:t>19</w:t>
          </w:r>
        </w:p>
        <w:p w14:paraId="1FECBBBE" w14:textId="3AE196DA" w:rsidR="00311435" w:rsidRPr="00311435" w:rsidRDefault="00CA3F6E" w:rsidP="00311435">
          <w:pPr>
            <w:pStyle w:val="TOC1"/>
            <w:rPr>
              <w:color w:val="000000" w:themeColor="text1"/>
            </w:rPr>
          </w:pPr>
          <w:r>
            <w:rPr>
              <w:color w:val="000000" w:themeColor="text1"/>
            </w:rPr>
            <w:t>4.3   Rooms</w:t>
          </w:r>
          <w:r>
            <w:rPr>
              <w:color w:val="000000" w:themeColor="text1"/>
            </w:rPr>
            <w:tab/>
          </w:r>
          <w:r w:rsidR="00311435" w:rsidRPr="00311435">
            <w:rPr>
              <w:color w:val="000000" w:themeColor="text1"/>
            </w:rPr>
            <w:t>19</w:t>
          </w:r>
        </w:p>
        <w:p w14:paraId="57EB3174" w14:textId="6E88528D" w:rsidR="00311435" w:rsidRPr="00311435" w:rsidRDefault="00CA3F6E" w:rsidP="00311435">
          <w:pPr>
            <w:pStyle w:val="TOC1"/>
            <w:rPr>
              <w:color w:val="000000" w:themeColor="text1"/>
            </w:rPr>
          </w:pPr>
          <w:r>
            <w:rPr>
              <w:color w:val="000000" w:themeColor="text1"/>
            </w:rPr>
            <w:t>4.3.1   Joining and Leaving</w:t>
          </w:r>
          <w:r>
            <w:rPr>
              <w:color w:val="000000" w:themeColor="text1"/>
            </w:rPr>
            <w:tab/>
          </w:r>
          <w:r w:rsidR="00311435" w:rsidRPr="00311435">
            <w:rPr>
              <w:color w:val="000000" w:themeColor="text1"/>
            </w:rPr>
            <w:t>19</w:t>
          </w:r>
        </w:p>
        <w:p w14:paraId="74D50947" w14:textId="1E6C7ADA" w:rsidR="00311435" w:rsidRPr="00311435" w:rsidRDefault="00CA3F6E" w:rsidP="00311435">
          <w:pPr>
            <w:pStyle w:val="TOC1"/>
            <w:rPr>
              <w:color w:val="000000" w:themeColor="text1"/>
            </w:rPr>
          </w:pPr>
          <w:r>
            <w:rPr>
              <w:color w:val="000000" w:themeColor="text1"/>
            </w:rPr>
            <w:t>4.4    Default Room</w:t>
          </w:r>
          <w:r>
            <w:rPr>
              <w:color w:val="000000" w:themeColor="text1"/>
            </w:rPr>
            <w:tab/>
          </w:r>
          <w:r w:rsidR="00311435" w:rsidRPr="00311435">
            <w:rPr>
              <w:color w:val="000000" w:themeColor="text1"/>
            </w:rPr>
            <w:t>20</w:t>
          </w:r>
        </w:p>
        <w:p w14:paraId="2BD1D657" w14:textId="3A57142B" w:rsidR="00311435" w:rsidRPr="00311435" w:rsidRDefault="00CA3F6E" w:rsidP="00311435">
          <w:pPr>
            <w:pStyle w:val="TOC1"/>
            <w:rPr>
              <w:color w:val="000000" w:themeColor="text1"/>
            </w:rPr>
          </w:pPr>
          <w:r>
            <w:rPr>
              <w:color w:val="000000" w:themeColor="text1"/>
            </w:rPr>
            <w:t>4.5   Disconnection</w:t>
          </w:r>
          <w:r>
            <w:rPr>
              <w:color w:val="000000" w:themeColor="text1"/>
            </w:rPr>
            <w:tab/>
          </w:r>
          <w:r w:rsidR="00311435" w:rsidRPr="00311435">
            <w:rPr>
              <w:color w:val="000000" w:themeColor="text1"/>
            </w:rPr>
            <w:t>20</w:t>
          </w:r>
        </w:p>
        <w:p w14:paraId="57C7D418" w14:textId="77777777" w:rsidR="007D4459" w:rsidRDefault="00311435" w:rsidP="00311435">
          <w:pPr>
            <w:pStyle w:val="TOC1"/>
            <w:spacing w:before="0"/>
            <w:rPr>
              <w:color w:val="000000" w:themeColor="text1"/>
            </w:rPr>
          </w:pPr>
          <w:r w:rsidRPr="00311435">
            <w:rPr>
              <w:color w:val="000000" w:themeColor="text1"/>
            </w:rPr>
            <w:t>4.</w:t>
          </w:r>
          <w:r w:rsidR="00CA3F6E">
            <w:rPr>
              <w:color w:val="000000" w:themeColor="text1"/>
            </w:rPr>
            <w:t>6   Gửi tin nhắn từ bên ngoài</w:t>
          </w:r>
          <w:r w:rsidR="00CA3F6E">
            <w:rPr>
              <w:color w:val="000000" w:themeColor="text1"/>
            </w:rPr>
            <w:tab/>
          </w:r>
          <w:r w:rsidRPr="00311435">
            <w:rPr>
              <w:color w:val="000000" w:themeColor="text1"/>
            </w:rPr>
            <w:t>20</w:t>
          </w:r>
        </w:p>
        <w:p w14:paraId="50D04C7B" w14:textId="220B9338" w:rsidR="00FA58BA" w:rsidRPr="00F21B83" w:rsidRDefault="007D4459" w:rsidP="00311435">
          <w:pPr>
            <w:pStyle w:val="TOC1"/>
            <w:spacing w:before="0"/>
            <w:rPr>
              <w:color w:val="000000" w:themeColor="text1"/>
            </w:rPr>
          </w:pPr>
          <w:r>
            <w:rPr>
              <w:color w:val="000000" w:themeColor="text1"/>
            </w:rPr>
            <w:t>TÀI LIỆU THAM KHẢO</w:t>
          </w:r>
          <w:r>
            <w:rPr>
              <w:color w:val="000000" w:themeColor="text1"/>
            </w:rPr>
            <w:tab/>
            <w:t>21</w:t>
          </w:r>
          <w:r w:rsidR="00311435" w:rsidRPr="00311435">
            <w:rPr>
              <w:color w:val="000000" w:themeColor="text1"/>
            </w:rPr>
            <w:t xml:space="preserve"> </w:t>
          </w:r>
          <w:r w:rsidR="00A36F6D" w:rsidRPr="00F21B83">
            <w:rPr>
              <w:color w:val="000000" w:themeColor="text1"/>
            </w:rPr>
            <w:fldChar w:fldCharType="begin"/>
          </w:r>
          <w:r w:rsidR="00A36F6D" w:rsidRPr="00F21B83">
            <w:rPr>
              <w:color w:val="000000" w:themeColor="text1"/>
            </w:rPr>
            <w:instrText xml:space="preserve"> TOC \o "1-4" \h \z \u </w:instrText>
          </w:r>
          <w:r w:rsidR="00A36F6D" w:rsidRPr="00F21B83">
            <w:rPr>
              <w:color w:val="000000" w:themeColor="text1"/>
            </w:rPr>
            <w:fldChar w:fldCharType="end"/>
          </w:r>
        </w:p>
      </w:sdtContent>
    </w:sdt>
    <w:p w14:paraId="12676631" w14:textId="17FE3765" w:rsidR="00AB5AF2" w:rsidRPr="00311435" w:rsidRDefault="00AB5AF2" w:rsidP="00511E24">
      <w:pPr>
        <w:pStyle w:val="NormalWeb"/>
        <w:spacing w:before="0" w:beforeAutospacing="0" w:after="0" w:afterAutospacing="0"/>
        <w:ind w:left="-1440" w:right="2232" w:firstLine="720"/>
        <w:jc w:val="both"/>
        <w:rPr>
          <w:color w:val="000000" w:themeColor="text1"/>
          <w:lang w:val="da-DK"/>
        </w:rPr>
      </w:pPr>
    </w:p>
    <w:p w14:paraId="3ADCD4A8" w14:textId="19E0FDBA" w:rsidR="00C17A72" w:rsidRPr="00CA3F6E" w:rsidRDefault="00E10C21" w:rsidP="00C17A72">
      <w:pPr>
        <w:jc w:val="center"/>
        <w:rPr>
          <w:b/>
          <w:color w:val="000000" w:themeColor="text1"/>
          <w:sz w:val="32"/>
          <w:szCs w:val="32"/>
          <w:lang w:val="da-DK"/>
        </w:rPr>
      </w:pPr>
      <w:r w:rsidRPr="00311435">
        <w:rPr>
          <w:color w:val="000000" w:themeColor="text1"/>
          <w:lang w:val="da-DK"/>
        </w:rPr>
        <w:br w:type="page"/>
      </w:r>
      <w:r w:rsidR="00F04872" w:rsidRPr="00CA3F6E">
        <w:rPr>
          <w:b/>
          <w:color w:val="000000" w:themeColor="text1"/>
          <w:sz w:val="32"/>
          <w:szCs w:val="32"/>
          <w:lang w:val="da-DK"/>
        </w:rPr>
        <w:t>CHƯƠNG 1: GIỚI THIỆU SOCKET.IO</w:t>
      </w:r>
    </w:p>
    <w:p w14:paraId="44D6FAFC" w14:textId="77777777" w:rsidR="00C17A72" w:rsidRPr="002C6E9C" w:rsidRDefault="00C17A72" w:rsidP="00C17A72">
      <w:pPr>
        <w:pStyle w:val="ListParagraph"/>
        <w:numPr>
          <w:ilvl w:val="1"/>
          <w:numId w:val="7"/>
        </w:numPr>
        <w:ind w:left="720" w:hanging="720"/>
        <w:contextualSpacing w:val="0"/>
        <w:jc w:val="both"/>
        <w:rPr>
          <w:b/>
          <w:color w:val="000000" w:themeColor="text1"/>
          <w:sz w:val="28"/>
          <w:szCs w:val="28"/>
          <w:lang w:val="da-DK"/>
        </w:rPr>
      </w:pPr>
      <w:r w:rsidRPr="002C6E9C">
        <w:rPr>
          <w:b/>
          <w:color w:val="000000" w:themeColor="text1"/>
          <w:sz w:val="28"/>
          <w:szCs w:val="28"/>
          <w:lang w:val="da-DK"/>
        </w:rPr>
        <w:t>Khái niệm real-time</w:t>
      </w:r>
    </w:p>
    <w:p w14:paraId="06677A1B" w14:textId="77777777" w:rsidR="00C17A72" w:rsidRPr="00491A41" w:rsidRDefault="00C17A72" w:rsidP="00C17A72">
      <w:pPr>
        <w:jc w:val="both"/>
        <w:rPr>
          <w:color w:val="000000" w:themeColor="text1"/>
          <w:szCs w:val="26"/>
          <w:lang w:val="da-DK"/>
        </w:rPr>
      </w:pPr>
      <w:r w:rsidRPr="00CA3F6E">
        <w:rPr>
          <w:color w:val="000000" w:themeColor="text1"/>
          <w:szCs w:val="26"/>
          <w:lang w:val="da-DK"/>
        </w:rPr>
        <w:t xml:space="preserve">Hãy thử tưởng tượng bạn phải đợi đồng nghiệp </w:t>
      </w:r>
      <w:r w:rsidRPr="007D4459">
        <w:rPr>
          <w:color w:val="000000" w:themeColor="text1"/>
          <w:szCs w:val="26"/>
          <w:lang w:val="da-DK"/>
        </w:rPr>
        <w:t>gửi một e-m</w:t>
      </w:r>
      <w:r w:rsidRPr="00491A41">
        <w:rPr>
          <w:color w:val="000000" w:themeColor="text1"/>
          <w:szCs w:val="26"/>
          <w:lang w:val="da-DK"/>
        </w:rPr>
        <w:t>ail và phải liên tục tải lại trang để kiểm tra thư đã đến hay chưa. Chả phải tốt hơn khi hệ thống sẽ tự động thông báo có thư mới cho bạn khi bạn đã nhận được thư hay sao? Hiện nay, với sự trợ giúp của công nghệ kết nối thời gian thực(real-time), những thông tin mới luôn được cập nhật gần như ngay lập tức và các lập trình viên, nhất là lập trình ứng dụng đang cần tự update cho mình những thông tin về cách xây dựng hệ thống này cho các dự án của mình.</w:t>
      </w:r>
    </w:p>
    <w:p w14:paraId="4AC40825" w14:textId="77777777" w:rsidR="00C17A72" w:rsidRPr="00491A41" w:rsidRDefault="00C17A72" w:rsidP="00C17A72">
      <w:pPr>
        <w:jc w:val="both"/>
        <w:rPr>
          <w:color w:val="000000" w:themeColor="text1"/>
          <w:szCs w:val="26"/>
          <w:lang w:val="da-DK"/>
        </w:rPr>
      </w:pPr>
      <w:r w:rsidRPr="00491A41">
        <w:rPr>
          <w:color w:val="000000" w:themeColor="text1"/>
          <w:szCs w:val="26"/>
          <w:lang w:val="da-DK"/>
        </w:rPr>
        <w:t xml:space="preserve">Hầu hết các website hiện nay đang sử dụng HTTP, giúp xử lý các yêu cầu khi có một người dùng truy cập vào URL và gửi đi các lệnh đến server. Server sau đó nhập yêu cầu và chuyển dữ liệu tới người dùng. Và ngay sau khi vận chuyển hết dữ liệu tới người dùng, server sẽ ngắt kết nối. </w:t>
      </w:r>
    </w:p>
    <w:p w14:paraId="5D793EF8" w14:textId="77777777" w:rsidR="00C17A72" w:rsidRPr="00491A41" w:rsidRDefault="00C17A72" w:rsidP="00C17A72">
      <w:pPr>
        <w:jc w:val="both"/>
        <w:rPr>
          <w:color w:val="000000" w:themeColor="text1"/>
          <w:szCs w:val="26"/>
          <w:lang w:val="da-DK"/>
        </w:rPr>
      </w:pPr>
      <w:r w:rsidRPr="00491A41">
        <w:rPr>
          <w:color w:val="000000" w:themeColor="text1"/>
          <w:szCs w:val="26"/>
          <w:lang w:val="da-DK"/>
        </w:rPr>
        <w:t>Đây chính là vấn đề chúng ta cần bàn tới. Mặc dù nó vận hành khá ổn với một vài loại website, nhưng thuật toán này lại gây ra vấn đề về trải nghiệm người dùng khi sử dụng các website cần sự tương tác liên tục như chatbox, trao đổi công việc hay truyền tải các file tới nhiều bộ phận khác nhau trong cùng một server. Chính vì vậy nhu cầu cần tạo  ra một nền tảng giúp việc vận chuyển dữ liệu được diễn ra liên tục khiến cho các nhà phát triển công nghệ tạo ra một loại kết nối giúp các lập trình viên ứng dụng vào công việc của mình: Kết nối thời gian thực(real-time).</w:t>
      </w:r>
    </w:p>
    <w:p w14:paraId="0F718D88" w14:textId="77777777" w:rsidR="00C17A72" w:rsidRPr="00491A41" w:rsidRDefault="00C17A72" w:rsidP="00C17A72">
      <w:pPr>
        <w:jc w:val="both"/>
        <w:rPr>
          <w:color w:val="000000" w:themeColor="text1"/>
          <w:szCs w:val="26"/>
          <w:lang w:val="da-DK"/>
        </w:rPr>
      </w:pPr>
      <w:r w:rsidRPr="00491A41">
        <w:rPr>
          <w:color w:val="000000" w:themeColor="text1"/>
          <w:szCs w:val="26"/>
          <w:lang w:val="da-DK"/>
        </w:rPr>
        <w:t>Realtime ám chỉ răng website có thể phản hồi và tương tác người dùng một cách tức thì mà người dùng không cần chờ đợi lâu hoặc refresh lại ứng dụng hoặc trình duyệt. Chúng ta có thể nhìn thấy realtime ở khắp mọi nơi: thực tế nhất chính là qua các ứng dụng nhắn tin, hoặc bảng tin newsfeed trên Facebook.</w:t>
      </w:r>
    </w:p>
    <w:p w14:paraId="124F614B" w14:textId="77777777" w:rsidR="00C17A72" w:rsidRPr="00491A41" w:rsidRDefault="00C17A72" w:rsidP="00C17A72">
      <w:pPr>
        <w:jc w:val="both"/>
        <w:rPr>
          <w:color w:val="000000" w:themeColor="text1"/>
          <w:szCs w:val="26"/>
          <w:lang w:val="da-DK"/>
        </w:rPr>
      </w:pPr>
      <w:r w:rsidRPr="00491A41">
        <w:rPr>
          <w:color w:val="000000" w:themeColor="text1"/>
          <w:szCs w:val="26"/>
          <w:lang w:val="da-DK"/>
        </w:rPr>
        <w:t>Một ứng dụng thời gian thực (RealTime Application) là một ứng dụng hoạt động trong một khoản thời gian mà người dùng có thể cảm nhận được ngay lập tức thời.</w:t>
      </w:r>
    </w:p>
    <w:p w14:paraId="0A542748" w14:textId="77777777" w:rsidR="00C17A72" w:rsidRPr="00491A41" w:rsidRDefault="00C17A72" w:rsidP="00C17A72">
      <w:pPr>
        <w:jc w:val="both"/>
        <w:rPr>
          <w:color w:val="000000" w:themeColor="text1"/>
          <w:szCs w:val="26"/>
          <w:lang w:val="da-DK"/>
        </w:rPr>
      </w:pPr>
      <w:r w:rsidRPr="00491A41">
        <w:rPr>
          <w:color w:val="000000" w:themeColor="text1"/>
          <w:szCs w:val="26"/>
          <w:lang w:val="da-DK"/>
        </w:rPr>
        <w:t>Một số ví dụ về cá ứng dụng thời gian thực:</w:t>
      </w:r>
    </w:p>
    <w:p w14:paraId="5973AF00" w14:textId="77777777" w:rsidR="00C17A72" w:rsidRPr="00491A41" w:rsidRDefault="00C17A72" w:rsidP="00C17A72">
      <w:pPr>
        <w:pStyle w:val="ListParagraph"/>
        <w:numPr>
          <w:ilvl w:val="0"/>
          <w:numId w:val="19"/>
        </w:numPr>
        <w:ind w:left="714" w:hanging="357"/>
        <w:contextualSpacing w:val="0"/>
        <w:jc w:val="both"/>
        <w:rPr>
          <w:color w:val="000000" w:themeColor="text1"/>
          <w:szCs w:val="26"/>
          <w:lang w:val="da-DK"/>
        </w:rPr>
      </w:pPr>
      <w:r w:rsidRPr="00491A41">
        <w:rPr>
          <w:b/>
          <w:bCs/>
          <w:color w:val="000000" w:themeColor="text1"/>
          <w:szCs w:val="26"/>
          <w:lang w:val="da-DK"/>
        </w:rPr>
        <w:t>Instant messengers</w:t>
      </w:r>
      <w:r w:rsidRPr="00491A41">
        <w:rPr>
          <w:color w:val="000000" w:themeColor="text1"/>
          <w:szCs w:val="26"/>
          <w:lang w:val="da-DK"/>
        </w:rPr>
        <w:t xml:space="preserve"> – Các ứng dụng chat, trò chuyện như Whatsapp, Facebook Messenger, v.v. Bạn sẽ không cần phải làm mới ứng dụng/website của mình để nhận được các nội dung chat mới.</w:t>
      </w:r>
    </w:p>
    <w:p w14:paraId="460D7588" w14:textId="77777777" w:rsidR="00C17A72" w:rsidRPr="00491A41" w:rsidRDefault="00C17A72" w:rsidP="00C17A72">
      <w:pPr>
        <w:pStyle w:val="ListParagraph"/>
        <w:numPr>
          <w:ilvl w:val="0"/>
          <w:numId w:val="19"/>
        </w:numPr>
        <w:ind w:left="714" w:hanging="357"/>
        <w:contextualSpacing w:val="0"/>
        <w:jc w:val="both"/>
        <w:rPr>
          <w:color w:val="000000" w:themeColor="text1"/>
          <w:szCs w:val="26"/>
          <w:lang w:val="da-DK"/>
        </w:rPr>
      </w:pPr>
      <w:r w:rsidRPr="00491A41">
        <w:rPr>
          <w:b/>
          <w:bCs/>
          <w:color w:val="000000" w:themeColor="text1"/>
          <w:szCs w:val="26"/>
          <w:lang w:val="da-DK"/>
        </w:rPr>
        <w:t>Push Notifications</w:t>
      </w:r>
      <w:r w:rsidRPr="00491A41">
        <w:rPr>
          <w:color w:val="000000" w:themeColor="text1"/>
          <w:szCs w:val="26"/>
          <w:lang w:val="da-DK"/>
        </w:rPr>
        <w:t xml:space="preserve"> – Khi một ai đó tags bạn vào một bức ảnh trên Facebook, ban sẽ nhận được a thông báo ngay lập tức.</w:t>
      </w:r>
    </w:p>
    <w:p w14:paraId="0D62B6C7" w14:textId="77777777" w:rsidR="00C17A72" w:rsidRPr="00491A41" w:rsidRDefault="00C17A72" w:rsidP="00C17A72">
      <w:pPr>
        <w:pStyle w:val="ListParagraph"/>
        <w:numPr>
          <w:ilvl w:val="0"/>
          <w:numId w:val="19"/>
        </w:numPr>
        <w:ind w:left="714" w:hanging="357"/>
        <w:contextualSpacing w:val="0"/>
        <w:jc w:val="both"/>
        <w:rPr>
          <w:color w:val="000000" w:themeColor="text1"/>
          <w:szCs w:val="26"/>
          <w:lang w:val="da-DK"/>
        </w:rPr>
      </w:pPr>
      <w:r w:rsidRPr="00491A41">
        <w:rPr>
          <w:b/>
          <w:bCs/>
          <w:color w:val="000000" w:themeColor="text1"/>
          <w:szCs w:val="26"/>
          <w:lang w:val="da-DK"/>
        </w:rPr>
        <w:t>Collaboration Applications</w:t>
      </w:r>
      <w:r w:rsidRPr="00491A41">
        <w:rPr>
          <w:color w:val="000000" w:themeColor="text1"/>
          <w:szCs w:val="26"/>
          <w:lang w:val="da-DK"/>
        </w:rPr>
        <w:t xml:space="preserve"> – Các ứng dụng như Google docs, cho phép nhiều người cập nhật cùng một tài liệu cùng lúc và áp dụng thay đổi cho tất cả các trường hợp của mọi người.</w:t>
      </w:r>
    </w:p>
    <w:p w14:paraId="1F0AB800" w14:textId="77777777" w:rsidR="00C17A72" w:rsidRPr="00491A41" w:rsidRDefault="00C17A72" w:rsidP="00C17A72">
      <w:pPr>
        <w:pStyle w:val="ListParagraph"/>
        <w:numPr>
          <w:ilvl w:val="0"/>
          <w:numId w:val="19"/>
        </w:numPr>
        <w:ind w:left="714" w:hanging="357"/>
        <w:contextualSpacing w:val="0"/>
        <w:jc w:val="both"/>
        <w:rPr>
          <w:color w:val="000000" w:themeColor="text1"/>
          <w:szCs w:val="26"/>
          <w:lang w:val="da-DK"/>
        </w:rPr>
      </w:pPr>
      <w:r w:rsidRPr="00491A41">
        <w:rPr>
          <w:b/>
          <w:bCs/>
          <w:color w:val="000000" w:themeColor="text1"/>
          <w:szCs w:val="26"/>
          <w:lang w:val="da-DK"/>
        </w:rPr>
        <w:t>Game Online</w:t>
      </w:r>
      <w:r w:rsidRPr="00491A41">
        <w:rPr>
          <w:color w:val="000000" w:themeColor="text1"/>
          <w:szCs w:val="26"/>
          <w:lang w:val="da-DK"/>
        </w:rPr>
        <w:t xml:space="preserve"> – Các trò chơi như Liên Minh Huyền Thoại, PUBG, Đột Kích, FIFA ONLINE 4 v.v , cũng là một số ví dụ về ứng dụng thời gian thực.</w:t>
      </w:r>
    </w:p>
    <w:p w14:paraId="7941AB51" w14:textId="77777777" w:rsidR="00C17A72" w:rsidRPr="002C6E9C" w:rsidRDefault="00C17A72" w:rsidP="00C17A72">
      <w:pPr>
        <w:pStyle w:val="ListParagraph"/>
        <w:numPr>
          <w:ilvl w:val="1"/>
          <w:numId w:val="7"/>
        </w:numPr>
        <w:ind w:left="720" w:hanging="720"/>
        <w:contextualSpacing w:val="0"/>
        <w:jc w:val="both"/>
        <w:rPr>
          <w:b/>
          <w:color w:val="000000" w:themeColor="text1"/>
          <w:sz w:val="28"/>
          <w:szCs w:val="32"/>
        </w:rPr>
      </w:pPr>
      <w:r w:rsidRPr="002C6E9C">
        <w:rPr>
          <w:b/>
          <w:color w:val="000000" w:themeColor="text1"/>
          <w:sz w:val="28"/>
          <w:szCs w:val="32"/>
        </w:rPr>
        <w:t>Khái niệm Socket</w:t>
      </w:r>
    </w:p>
    <w:p w14:paraId="67564207" w14:textId="6FED18D4" w:rsidR="00C17A72" w:rsidRPr="00F21B83" w:rsidRDefault="00817905" w:rsidP="00C17A72">
      <w:pPr>
        <w:pStyle w:val="NormalWeb"/>
        <w:spacing w:before="0" w:beforeAutospacing="0" w:after="0" w:afterAutospacing="0"/>
        <w:jc w:val="both"/>
        <w:rPr>
          <w:color w:val="000000" w:themeColor="text1"/>
          <w:szCs w:val="26"/>
        </w:rPr>
      </w:pPr>
      <w:hyperlink r:id="rId9" w:history="1">
        <w:r w:rsidR="00C17A72" w:rsidRPr="00F21B83">
          <w:rPr>
            <w:rStyle w:val="Hyperlink"/>
            <w:color w:val="000000" w:themeColor="text1"/>
            <w:szCs w:val="26"/>
          </w:rPr>
          <w:t>Socket</w:t>
        </w:r>
      </w:hyperlink>
      <w:r w:rsidR="00C17A72" w:rsidRPr="00F21B83">
        <w:rPr>
          <w:color w:val="000000" w:themeColor="text1"/>
          <w:szCs w:val="26"/>
        </w:rPr>
        <w:t xml:space="preserve"> là một điểm cuối (end-point) của liên kết truyền thông hai chiều (two-way communication) giữa hai chương trình chạy trên</w:t>
      </w:r>
      <w:r w:rsidR="009D69E0" w:rsidRPr="00F21B83">
        <w:rPr>
          <w:color w:val="000000" w:themeColor="text1"/>
          <w:szCs w:val="26"/>
        </w:rPr>
        <w:t xml:space="preserve"> một môi trường</w:t>
      </w:r>
      <w:r w:rsidR="00C86BEF" w:rsidRPr="00F21B83">
        <w:rPr>
          <w:color w:val="000000" w:themeColor="text1"/>
          <w:szCs w:val="26"/>
        </w:rPr>
        <w:t xml:space="preserve"> </w:t>
      </w:r>
      <w:r w:rsidR="00C17A72" w:rsidRPr="00F21B83">
        <w:rPr>
          <w:color w:val="000000" w:themeColor="text1"/>
          <w:szCs w:val="26"/>
        </w:rPr>
        <w:t xml:space="preserve">mạng. Các lớp Socket được sử dụng để biểu diễn kết nối giữa client và </w:t>
      </w:r>
      <w:hyperlink r:id="rId10" w:history="1">
        <w:r w:rsidR="00C17A72" w:rsidRPr="00F21B83">
          <w:rPr>
            <w:rStyle w:val="Hyperlink"/>
            <w:color w:val="000000" w:themeColor="text1"/>
            <w:szCs w:val="26"/>
          </w:rPr>
          <w:t>server</w:t>
        </w:r>
      </w:hyperlink>
      <w:r w:rsidR="00C17A72" w:rsidRPr="00F21B83">
        <w:rPr>
          <w:color w:val="000000" w:themeColor="text1"/>
          <w:szCs w:val="26"/>
        </w:rPr>
        <w:t>,  được ràng buộc với một cổng port (thể hiện là một con số cụ thể) để các tầng TCP (TCP Layer) có thể định danh ứng dụng mà dữ liệu sẽ được gửi tới.</w:t>
      </w:r>
    </w:p>
    <w:p w14:paraId="732FED44"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Lập trình socket là lập trình cho phép người dùng kết nối các máy tính truyền tải và nhận dữ liệu từ máy tính thông qua mạng</w:t>
      </w:r>
    </w:p>
    <w:p w14:paraId="10AE4B08"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Hiểu đơn giản, socket là thiết bị truyền thông hai chiều gửi và nhận dữ liệu từ máy khác.</w:t>
      </w:r>
    </w:p>
    <w:p w14:paraId="0981392B" w14:textId="77777777" w:rsidR="00C17A72" w:rsidRPr="002C6E9C" w:rsidRDefault="00C17A72" w:rsidP="00F21B83">
      <w:pPr>
        <w:pStyle w:val="Heading3"/>
        <w:spacing w:before="0"/>
        <w:ind w:left="720" w:firstLine="18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1.2.1 Tại sao người dùng lại cần đến socket?</w:t>
      </w:r>
    </w:p>
    <w:p w14:paraId="3D7AD022"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Trong quá trình làm việc các bạn có thể chạy nhiều socket cùng một lúc nên công việc của bạn sẽ nhanh hơn, nâng cao hiệu suất làm việc.</w:t>
      </w:r>
    </w:p>
    <w:p w14:paraId="2B8F73F5"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Ngày nay, Socket được hỗ trợ trong hầu hết các hệ điều hành như MS Windows, Linux và được sử dụng trong nhiều ngôn ngữ lập trình khác nhau: như C, C++, Java, Visual Basic, Visual C++,…</w:t>
      </w:r>
    </w:p>
    <w:p w14:paraId="39603C0C" w14:textId="77777777" w:rsidR="00C17A72" w:rsidRPr="002C6E9C" w:rsidRDefault="00C17A72" w:rsidP="00F21B83">
      <w:pPr>
        <w:pStyle w:val="Heading3"/>
        <w:spacing w:before="0"/>
        <w:ind w:left="720" w:firstLine="18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1.2.2 Socket hoạt động như thế nào?</w:t>
      </w:r>
    </w:p>
    <w:p w14:paraId="3BEC5B1F"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Là một giao diện lập trình ứng dụng mạng, socket giúp các bạn lập trình kết nối các ứng dụng để truyền và nhận giữ liệu trong môi trường có kết nối Internet bằng cách sử dụng phương thức TCPIP và UDP.</w:t>
      </w:r>
    </w:p>
    <w:p w14:paraId="75708807" w14:textId="77777777" w:rsidR="00C17A72" w:rsidRPr="00F21B83" w:rsidRDefault="00C17A72" w:rsidP="00491A41">
      <w:pPr>
        <w:pStyle w:val="NormalWeb"/>
        <w:spacing w:before="0" w:beforeAutospacing="0" w:after="0" w:afterAutospacing="0"/>
        <w:rPr>
          <w:color w:val="000000" w:themeColor="text1"/>
          <w:szCs w:val="26"/>
        </w:rPr>
      </w:pPr>
      <w:r w:rsidRPr="00F21B83">
        <w:rPr>
          <w:color w:val="000000" w:themeColor="text1"/>
          <w:szCs w:val="26"/>
        </w:rPr>
        <w:t>Khi cần trao đổi dữ liệu cho nhau thì 2 ứng dụng cần phải biết thông tin tối thiểu là IP và số hiểu cổng của ứng dụng kia.</w:t>
      </w:r>
      <w:r w:rsidRPr="00F21B83">
        <w:rPr>
          <w:color w:val="000000" w:themeColor="text1"/>
          <w:szCs w:val="26"/>
        </w:rPr>
        <w:br/>
        <w:t>+ 2 ứng dụng có thể nằm cùng trên một máy</w:t>
      </w:r>
      <w:r w:rsidRPr="00F21B83">
        <w:rPr>
          <w:color w:val="000000" w:themeColor="text1"/>
          <w:szCs w:val="26"/>
        </w:rPr>
        <w:br/>
        <w:t>+ 2 ứng dụng cùng nằm trên một máy không được cùng số hiệu cổng</w:t>
      </w:r>
    </w:p>
    <w:p w14:paraId="791F7797" w14:textId="77777777" w:rsidR="00C17A72" w:rsidRPr="002C6E9C" w:rsidRDefault="00C17A72" w:rsidP="00F21B83">
      <w:pPr>
        <w:pStyle w:val="Heading3"/>
        <w:spacing w:before="0"/>
        <w:ind w:left="306" w:firstLine="594"/>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1.2.3 Phân loại Socket</w:t>
      </w:r>
    </w:p>
    <w:p w14:paraId="473BD038" w14:textId="77777777" w:rsidR="00C17A72" w:rsidRPr="002C6E9C" w:rsidRDefault="00C17A72" w:rsidP="00F21B83">
      <w:pPr>
        <w:pStyle w:val="Heading4"/>
        <w:spacing w:before="0" w:line="360" w:lineRule="auto"/>
        <w:ind w:left="1440"/>
        <w:jc w:val="both"/>
        <w:rPr>
          <w:rFonts w:ascii="Times New Roman" w:hAnsi="Times New Roman" w:cs="Times New Roman"/>
          <w:b/>
          <w:i w:val="0"/>
          <w:color w:val="000000" w:themeColor="text1"/>
          <w:sz w:val="28"/>
          <w:szCs w:val="32"/>
        </w:rPr>
      </w:pPr>
      <w:r w:rsidRPr="002C6E9C">
        <w:rPr>
          <w:rFonts w:ascii="Times New Roman" w:hAnsi="Times New Roman" w:cs="Times New Roman"/>
          <w:b/>
          <w:i w:val="0"/>
          <w:color w:val="000000" w:themeColor="text1"/>
          <w:sz w:val="28"/>
          <w:szCs w:val="32"/>
        </w:rPr>
        <w:t>a) Stream Socket</w:t>
      </w:r>
    </w:p>
    <w:p w14:paraId="5CAFD1A1" w14:textId="77777777" w:rsidR="00C17A72" w:rsidRPr="00F21B83" w:rsidRDefault="00C17A72" w:rsidP="00C17A72">
      <w:pPr>
        <w:pStyle w:val="NormalWeb"/>
        <w:spacing w:before="0" w:beforeAutospacing="0" w:after="0" w:afterAutospacing="0"/>
        <w:jc w:val="both"/>
        <w:rPr>
          <w:rStyle w:val="Strong"/>
          <w:color w:val="000000" w:themeColor="text1"/>
          <w:szCs w:val="26"/>
        </w:rPr>
      </w:pPr>
      <w:r w:rsidRPr="00F21B83">
        <w:rPr>
          <w:color w:val="000000" w:themeColor="text1"/>
          <w:szCs w:val="26"/>
        </w:rPr>
        <w:t xml:space="preserve">Dựa trên giao thức TCP( Tranmission Control Protocol), việc truyền dữ liệu chỉ thực hiện giữa 2 quá trình đã thiết lập kết nối. Do đó, hình thức này được gọi là </w:t>
      </w:r>
      <w:r w:rsidRPr="00F21B83">
        <w:rPr>
          <w:rStyle w:val="Strong"/>
          <w:color w:val="000000" w:themeColor="text1"/>
          <w:szCs w:val="26"/>
        </w:rPr>
        <w:t>socket hướng kết nối.</w:t>
      </w:r>
    </w:p>
    <w:p w14:paraId="6009ECCC" w14:textId="77777777" w:rsidR="00C17A72" w:rsidRPr="00F21B83" w:rsidRDefault="00C17A72" w:rsidP="00C17A72">
      <w:pPr>
        <w:pStyle w:val="NormalWeb"/>
        <w:spacing w:before="0" w:beforeAutospacing="0" w:after="0" w:afterAutospacing="0"/>
        <w:ind w:left="720"/>
        <w:jc w:val="both"/>
        <w:rPr>
          <w:color w:val="000000" w:themeColor="text1"/>
          <w:szCs w:val="26"/>
        </w:rPr>
      </w:pPr>
      <w:r w:rsidRPr="00F21B83">
        <w:rPr>
          <w:noProof/>
          <w:color w:val="000000" w:themeColor="text1"/>
          <w:szCs w:val="26"/>
          <w:lang w:eastAsia="ja-JP"/>
        </w:rPr>
        <w:drawing>
          <wp:inline distT="0" distB="0" distL="0" distR="0" wp14:anchorId="331E25BC" wp14:editId="269A5EC9">
            <wp:extent cx="5238750" cy="4381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38750" cy="4381500"/>
                    </a:xfrm>
                    <a:prstGeom prst="rect">
                      <a:avLst/>
                    </a:prstGeom>
                  </pic:spPr>
                </pic:pic>
              </a:graphicData>
            </a:graphic>
          </wp:inline>
        </w:drawing>
      </w:r>
    </w:p>
    <w:p w14:paraId="77CE29BE"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rStyle w:val="Strong"/>
          <w:color w:val="000000" w:themeColor="text1"/>
          <w:szCs w:val="26"/>
        </w:rPr>
        <w:t>Ưu điểm:</w:t>
      </w:r>
      <w:r w:rsidRPr="00F21B83">
        <w:rPr>
          <w:color w:val="000000" w:themeColor="text1"/>
          <w:szCs w:val="26"/>
        </w:rPr>
        <w:t xml:space="preserve"> Có thể dùng để liên lạc theo mô hình client và sever. Nếu là mô hình client /sever thì sever lắng nghe và chấp nhận từ client. Giao thức này đảm bảo dữ liệu được truyền đến nơi nhận một cách đáng tin cậy, đúng thứ tự nhờ vào cơ chế quản lý luồng lưu thông trên mạng và cơ chế chống tắc nghẽn. Đồng thời, mỗi thông điệp gửi phải có xác nhận trả về và các gói tin chuyển đi tuần tự.</w:t>
      </w:r>
    </w:p>
    <w:p w14:paraId="3B2463D9"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rStyle w:val="Strong"/>
          <w:color w:val="000000" w:themeColor="text1"/>
          <w:szCs w:val="26"/>
        </w:rPr>
        <w:t>Hạn chế</w:t>
      </w:r>
      <w:r w:rsidRPr="00F21B83">
        <w:rPr>
          <w:color w:val="000000" w:themeColor="text1"/>
          <w:szCs w:val="26"/>
        </w:rPr>
        <w:t>: Có một đường kết nối (địa chỉ IP) giữa 2 tiến trình nên 1 trong 2 tiến trình kia phải đợi tiến trình kia yêu cầu kết nối. </w:t>
      </w:r>
    </w:p>
    <w:p w14:paraId="7E173F30" w14:textId="17808EF8" w:rsidR="00C17A72" w:rsidRPr="002C6E9C" w:rsidRDefault="00C17A72" w:rsidP="00F21B83">
      <w:pPr>
        <w:pStyle w:val="Heading4"/>
        <w:spacing w:before="0" w:line="360" w:lineRule="auto"/>
        <w:ind w:firstLine="1440"/>
        <w:jc w:val="both"/>
        <w:rPr>
          <w:rFonts w:ascii="Times New Roman" w:hAnsi="Times New Roman" w:cs="Times New Roman"/>
          <w:b/>
          <w:i w:val="0"/>
          <w:color w:val="000000" w:themeColor="text1"/>
          <w:sz w:val="28"/>
          <w:szCs w:val="32"/>
        </w:rPr>
      </w:pPr>
      <w:r w:rsidRPr="002C6E9C">
        <w:rPr>
          <w:rStyle w:val="Strong"/>
          <w:rFonts w:ascii="Times New Roman" w:hAnsi="Times New Roman" w:cs="Times New Roman"/>
          <w:i w:val="0"/>
          <w:color w:val="000000" w:themeColor="text1"/>
          <w:sz w:val="28"/>
          <w:szCs w:val="32"/>
        </w:rPr>
        <w:t>b)</w:t>
      </w:r>
      <w:r w:rsidRPr="002C6E9C">
        <w:rPr>
          <w:rFonts w:ascii="Times New Roman" w:hAnsi="Times New Roman" w:cs="Times New Roman"/>
          <w:b/>
          <w:color w:val="000000" w:themeColor="text1"/>
          <w:sz w:val="28"/>
          <w:szCs w:val="32"/>
        </w:rPr>
        <w:t xml:space="preserve"> </w:t>
      </w:r>
      <w:r w:rsidRPr="002C6E9C">
        <w:rPr>
          <w:rFonts w:ascii="Times New Roman" w:hAnsi="Times New Roman" w:cs="Times New Roman"/>
          <w:b/>
          <w:i w:val="0"/>
          <w:color w:val="000000" w:themeColor="text1"/>
          <w:sz w:val="28"/>
          <w:szCs w:val="32"/>
        </w:rPr>
        <w:t> Datagram Socket</w:t>
      </w:r>
    </w:p>
    <w:p w14:paraId="5CE01FF4" w14:textId="77777777" w:rsidR="00C17A72" w:rsidRPr="00F21B83" w:rsidRDefault="00C17A72" w:rsidP="00C17A72">
      <w:pPr>
        <w:pStyle w:val="NormalWeb"/>
        <w:spacing w:before="0" w:beforeAutospacing="0" w:after="0" w:afterAutospacing="0"/>
        <w:jc w:val="both"/>
        <w:rPr>
          <w:rStyle w:val="Strong"/>
          <w:color w:val="000000" w:themeColor="text1"/>
          <w:szCs w:val="26"/>
        </w:rPr>
      </w:pPr>
      <w:r w:rsidRPr="00F21B83">
        <w:rPr>
          <w:color w:val="000000" w:themeColor="text1"/>
          <w:szCs w:val="26"/>
        </w:rPr>
        <w:t xml:space="preserve">Dựa trên giao thức UDP( User Datagram Protocol) việc truyền dữ liệu không yêu cầu có sự thiết lập kết nối giữa 2 quá trình. Do đó, hình thức này được gọi là </w:t>
      </w:r>
      <w:r w:rsidRPr="00F21B83">
        <w:rPr>
          <w:rStyle w:val="Strong"/>
          <w:color w:val="000000" w:themeColor="text1"/>
          <w:szCs w:val="26"/>
        </w:rPr>
        <w:t>socket không hướng kết nối.</w:t>
      </w:r>
    </w:p>
    <w:p w14:paraId="1D36B5E0" w14:textId="77777777" w:rsidR="00C17A72" w:rsidRPr="00F21B83" w:rsidRDefault="00C17A72" w:rsidP="00C17A72">
      <w:pPr>
        <w:pStyle w:val="NormalWeb"/>
        <w:spacing w:before="0" w:beforeAutospacing="0" w:after="0" w:afterAutospacing="0"/>
        <w:ind w:left="720"/>
        <w:jc w:val="both"/>
        <w:rPr>
          <w:color w:val="000000" w:themeColor="text1"/>
          <w:szCs w:val="26"/>
        </w:rPr>
      </w:pPr>
      <w:r w:rsidRPr="00F21B83">
        <w:rPr>
          <w:noProof/>
          <w:color w:val="000000" w:themeColor="text1"/>
          <w:szCs w:val="26"/>
          <w:lang w:eastAsia="ja-JP"/>
        </w:rPr>
        <w:drawing>
          <wp:inline distT="0" distB="0" distL="0" distR="0" wp14:anchorId="0B33156C" wp14:editId="41C97FE4">
            <wp:extent cx="4953000" cy="3771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3000" cy="3771900"/>
                    </a:xfrm>
                    <a:prstGeom prst="rect">
                      <a:avLst/>
                    </a:prstGeom>
                  </pic:spPr>
                </pic:pic>
              </a:graphicData>
            </a:graphic>
          </wp:inline>
        </w:drawing>
      </w:r>
    </w:p>
    <w:p w14:paraId="56EC0ADF" w14:textId="77777777" w:rsidR="00C17A72" w:rsidRPr="00F21B83" w:rsidRDefault="00C17A72" w:rsidP="00F21B83">
      <w:pPr>
        <w:pStyle w:val="NormalWeb"/>
        <w:spacing w:before="0" w:beforeAutospacing="0" w:after="0" w:afterAutospacing="0"/>
        <w:jc w:val="both"/>
        <w:rPr>
          <w:color w:val="000000" w:themeColor="text1"/>
          <w:szCs w:val="26"/>
        </w:rPr>
      </w:pPr>
      <w:r w:rsidRPr="00F21B83">
        <w:rPr>
          <w:rStyle w:val="Strong"/>
          <w:color w:val="000000" w:themeColor="text1"/>
          <w:szCs w:val="26"/>
        </w:rPr>
        <w:t xml:space="preserve">Ưu điểm: </w:t>
      </w:r>
      <w:r w:rsidRPr="00F21B83">
        <w:rPr>
          <w:color w:val="000000" w:themeColor="text1"/>
          <w:szCs w:val="26"/>
        </w:rPr>
        <w:t>Do không yêu cầu thiết lập kết nối, không phải có những cơ chế phức tạp nên tốc độ giao thức khá nhanh, thuận tiện cho  các ứng dụng truyền dữ liệu nhanh như chat, game…..</w:t>
      </w:r>
    </w:p>
    <w:p w14:paraId="3869E534" w14:textId="77777777" w:rsidR="00C17A72" w:rsidRPr="00F21B83" w:rsidRDefault="00C17A72" w:rsidP="00F21B83">
      <w:pPr>
        <w:pStyle w:val="NormalWeb"/>
        <w:spacing w:before="0" w:beforeAutospacing="0" w:after="0" w:afterAutospacing="0"/>
        <w:jc w:val="both"/>
        <w:rPr>
          <w:color w:val="000000" w:themeColor="text1"/>
          <w:szCs w:val="26"/>
        </w:rPr>
      </w:pPr>
      <w:r w:rsidRPr="00F21B83">
        <w:rPr>
          <w:rStyle w:val="Strong"/>
          <w:color w:val="000000" w:themeColor="text1"/>
          <w:szCs w:val="26"/>
        </w:rPr>
        <w:t>Hạn chế:</w:t>
      </w:r>
      <w:r w:rsidRPr="00F21B83">
        <w:rPr>
          <w:color w:val="000000" w:themeColor="text1"/>
          <w:szCs w:val="26"/>
        </w:rPr>
        <w:t xml:space="preserve"> Ngược lại với giao thức TCP thì dữ liệu được truyền theo giao thức UDP không được tin cậy, có thế không đúng trình tự và lặp lại. </w:t>
      </w:r>
    </w:p>
    <w:p w14:paraId="518ACDB6" w14:textId="77777777" w:rsidR="00C17A72" w:rsidRPr="002C6E9C" w:rsidRDefault="00C17A72" w:rsidP="00F21B83">
      <w:pPr>
        <w:pStyle w:val="ListParagraph"/>
        <w:numPr>
          <w:ilvl w:val="1"/>
          <w:numId w:val="7"/>
        </w:numPr>
        <w:ind w:left="720" w:hanging="720"/>
        <w:contextualSpacing w:val="0"/>
        <w:jc w:val="both"/>
        <w:rPr>
          <w:b/>
          <w:color w:val="000000" w:themeColor="text1"/>
          <w:sz w:val="28"/>
          <w:szCs w:val="32"/>
        </w:rPr>
      </w:pPr>
      <w:r w:rsidRPr="002C6E9C">
        <w:rPr>
          <w:b/>
          <w:color w:val="000000" w:themeColor="text1"/>
          <w:sz w:val="28"/>
          <w:szCs w:val="32"/>
        </w:rPr>
        <w:t>Khái niệm WebSocket</w:t>
      </w:r>
    </w:p>
    <w:p w14:paraId="5502A671" w14:textId="77777777" w:rsidR="00C17A72" w:rsidRPr="00F21B83" w:rsidRDefault="00C17A72" w:rsidP="00C17A72">
      <w:pPr>
        <w:jc w:val="both"/>
        <w:rPr>
          <w:color w:val="000000" w:themeColor="text1"/>
          <w:szCs w:val="26"/>
        </w:rPr>
      </w:pPr>
      <w:r w:rsidRPr="00F21B83">
        <w:rPr>
          <w:b/>
          <w:bCs/>
          <w:color w:val="000000" w:themeColor="text1"/>
          <w:szCs w:val="26"/>
        </w:rPr>
        <w:t>WebSoket</w:t>
      </w:r>
      <w:r w:rsidRPr="00F21B83">
        <w:rPr>
          <w:color w:val="000000" w:themeColor="text1"/>
          <w:szCs w:val="26"/>
        </w:rPr>
        <w:t xml:space="preserve"> là công nghệ hỗ trợ giao tiếp hai chiều giữa client và server bằng cách sử dụng một TCP socket để tạo một kết nối hiệu quả và ít tốn kém. Mặc dù được thiết kế để chuyên sử dụng cho các ứng dụng web, lập trình viên vẫn có thể đưa chúng vào bất kì loại ứng dụng nào.</w:t>
      </w:r>
    </w:p>
    <w:p w14:paraId="61B82965"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WebSockets mới xuất hiện trong HTML5, là một kỹ thuật Reverse Ajax. WebSockets cho phép các kênh giao tiếp song song hai chiều và hiện đã được hỗ trợ trong nhiều trình duyệt (Firefox, Google Chrome và Safari). Kết nối được mở thông qua một HTTP request (yêu cầu HTTP), được gọi là liên kết WebSockets với những header đặc biệt. Kết nối được duy trì để bạn có thể viết và nhận dữ liệu bằng JavaScript như khi bạn đang sử dụng một TCP socket đơn thuần.</w:t>
      </w:r>
    </w:p>
    <w:p w14:paraId="7118FA8E"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Dữ liệu truyền tải thông qua giao thức HTTP (thường dùng với kĩ thuật Ajax) chứa nhiều dữ liệu không cần thiết trong phần header. Một header request/response của HTTP có kích thước khoảng 871 byte, trong khi với WebSocket, kích thước này chỉ là 2 byte (sau khi đã kết nối). Vậy giả sử bạn làm một ứng dụng game có thể tới 10,000 người chơi đăng nhập cùng lúc, và mỗi giây họ sẽ gửi/nhận dữ liệu từ server. Hãy so sánh lượng dữ liệu header mà giao thức HTTP và WebSocket trong mỗi giây:</w:t>
      </w:r>
    </w:p>
    <w:p w14:paraId="665104E2"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HTTP: 871 x 10,000 = 8,710,000 bytes = 69,680,000 bits per second (66 Mbps)</w:t>
      </w:r>
    </w:p>
    <w:p w14:paraId="4D353023" w14:textId="77777777" w:rsidR="00C17A72" w:rsidRPr="00F21B83" w:rsidRDefault="00C17A72" w:rsidP="00C17A72">
      <w:pPr>
        <w:numPr>
          <w:ilvl w:val="0"/>
          <w:numId w:val="11"/>
        </w:numPr>
        <w:jc w:val="both"/>
        <w:rPr>
          <w:color w:val="000000" w:themeColor="text1"/>
          <w:szCs w:val="26"/>
        </w:rPr>
      </w:pPr>
      <w:r w:rsidRPr="00F21B83">
        <w:rPr>
          <w:color w:val="000000" w:themeColor="text1"/>
          <w:szCs w:val="26"/>
        </w:rPr>
        <w:t>WebSocket: 2 x 10,000 = 20,000 bytes = 160,000 bits per second (0.153 Kbps) Như bạn thấy chỉ riêng phần header thôi cũng đã chiếm một phần lưu lượng đáng kể với giao thức HTTP truyền thống.</w:t>
      </w:r>
    </w:p>
    <w:p w14:paraId="0C8486FC" w14:textId="77777777" w:rsidR="00C17A72" w:rsidRPr="00F21B83" w:rsidRDefault="00C17A72" w:rsidP="00C17A72">
      <w:pPr>
        <w:pStyle w:val="NormalWeb"/>
        <w:spacing w:before="0" w:beforeAutospacing="0" w:after="0" w:afterAutospacing="0"/>
        <w:ind w:left="390"/>
        <w:jc w:val="both"/>
        <w:rPr>
          <w:color w:val="000000" w:themeColor="text1"/>
          <w:szCs w:val="26"/>
        </w:rPr>
      </w:pPr>
      <w:r w:rsidRPr="00F21B83">
        <w:rPr>
          <w:noProof/>
          <w:color w:val="000000" w:themeColor="text1"/>
          <w:szCs w:val="26"/>
          <w:lang w:eastAsia="ja-JP"/>
        </w:rPr>
        <w:drawing>
          <wp:inline distT="0" distB="0" distL="0" distR="0" wp14:anchorId="6A3C1562" wp14:editId="1E0D3C5A">
            <wp:extent cx="5972175" cy="32753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275330"/>
                    </a:xfrm>
                    <a:prstGeom prst="rect">
                      <a:avLst/>
                    </a:prstGeom>
                  </pic:spPr>
                </pic:pic>
              </a:graphicData>
            </a:graphic>
          </wp:inline>
        </w:drawing>
      </w:r>
    </w:p>
    <w:p w14:paraId="533B23F9"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rPr>
      </w:pPr>
      <w:r w:rsidRPr="00F21B83">
        <w:rPr>
          <w:rFonts w:ascii="Times New Roman" w:hAnsi="Times New Roman" w:cs="Times New Roman"/>
          <w:b/>
          <w:color w:val="000000" w:themeColor="text1"/>
          <w:sz w:val="26"/>
          <w:szCs w:val="26"/>
        </w:rPr>
        <w:t>Ưu điểm</w:t>
      </w:r>
    </w:p>
    <w:p w14:paraId="1EDFEAAA"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WebSockets cung cấp khả năng giao tiếp hai chiều mạnh mẽ, có độ trễ thấp và dễ xử lý lỗi.</w:t>
      </w:r>
    </w:p>
    <w:p w14:paraId="0F3A421E"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API cũng rất dễ sử dụng trực tiếp mà không cần bất kỳ các tầng bổ sung nào, so với Comet, thường đòi hỏi một thư viện tốt để xử lý kết nối lại, thời gian chờ timeout, các Ajax request (yêu cầu Ajax), các tin báo nhận và các dạng truyền tải tùy chọn khác nhau (Ajax long-polling và jsonp polling).</w:t>
      </w:r>
    </w:p>
    <w:p w14:paraId="490741E1"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Không cần phải có nhiều kết nối như phương pháp Comet long-polling.</w:t>
      </w:r>
    </w:p>
    <w:p w14:paraId="36772B6E"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rPr>
      </w:pPr>
      <w:r w:rsidRPr="00F21B83">
        <w:rPr>
          <w:rFonts w:ascii="Times New Roman" w:hAnsi="Times New Roman" w:cs="Times New Roman"/>
          <w:b/>
          <w:color w:val="000000" w:themeColor="text1"/>
          <w:sz w:val="26"/>
          <w:szCs w:val="26"/>
        </w:rPr>
        <w:t>Hạn chế</w:t>
      </w:r>
    </w:p>
    <w:p w14:paraId="14C9FADF"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Là một đặc tả mới của HTML5, WebSocket vẫn chưa được tất cả các trình duyệt hỗ trợ.</w:t>
      </w:r>
      <w:r w:rsidRPr="00F21B83">
        <w:rPr>
          <w:color w:val="000000" w:themeColor="text1"/>
          <w:szCs w:val="26"/>
        </w:rPr>
        <w:br/>
        <w:t>Do WebSocket là một TCP socket chứ không phải là HTTP request, nên không dễ sử dụng các dịch vụ có phạm vi-yêu cầu, như SessionInViewFilter của Hibernate. </w:t>
      </w:r>
    </w:p>
    <w:p w14:paraId="23AA03AC" w14:textId="25D5FE78" w:rsidR="00C17A72" w:rsidRPr="002C6E9C" w:rsidRDefault="00AE5DB5" w:rsidP="00F21B83">
      <w:pPr>
        <w:pStyle w:val="ListParagraph"/>
        <w:numPr>
          <w:ilvl w:val="1"/>
          <w:numId w:val="7"/>
        </w:numPr>
        <w:ind w:left="720" w:hanging="720"/>
        <w:contextualSpacing w:val="0"/>
        <w:jc w:val="both"/>
        <w:rPr>
          <w:color w:val="000000" w:themeColor="text1"/>
          <w:sz w:val="28"/>
          <w:szCs w:val="32"/>
        </w:rPr>
      </w:pPr>
      <w:r w:rsidRPr="002C6E9C">
        <w:rPr>
          <w:b/>
          <w:color w:val="000000" w:themeColor="text1"/>
          <w:sz w:val="28"/>
          <w:szCs w:val="32"/>
        </w:rPr>
        <w:t>Socket.IO</w:t>
      </w:r>
    </w:p>
    <w:p w14:paraId="4C5B9BF9" w14:textId="77777777" w:rsidR="00C17A72" w:rsidRPr="00F21B83" w:rsidRDefault="00C17A72" w:rsidP="00C17A72">
      <w:pPr>
        <w:jc w:val="both"/>
        <w:rPr>
          <w:color w:val="000000" w:themeColor="text1"/>
          <w:szCs w:val="26"/>
        </w:rPr>
      </w:pPr>
      <w:r w:rsidRPr="00F21B83">
        <w:rPr>
          <w:color w:val="000000" w:themeColor="text1"/>
          <w:szCs w:val="26"/>
        </w:rPr>
        <w:t xml:space="preserve">Trước tiên, Socket là 1 công nghệ. Đừng nhầm lẫn giữa </w:t>
      </w:r>
      <w:hyperlink r:id="rId14" w:tgtFrame="_blank" w:history="1">
        <w:r w:rsidRPr="00F21B83">
          <w:rPr>
            <w:rStyle w:val="Hyperlink"/>
            <w:color w:val="000000" w:themeColor="text1"/>
            <w:szCs w:val="26"/>
          </w:rPr>
          <w:t>Socket.IO</w:t>
        </w:r>
      </w:hyperlink>
      <w:r w:rsidRPr="00F21B83">
        <w:rPr>
          <w:color w:val="000000" w:themeColor="text1"/>
          <w:szCs w:val="26"/>
        </w:rPr>
        <w:t xml:space="preserve"> và Socket. </w:t>
      </w:r>
      <w:hyperlink r:id="rId15" w:tgtFrame="_blank" w:history="1">
        <w:r w:rsidRPr="00F21B83">
          <w:rPr>
            <w:rStyle w:val="Hyperlink"/>
            <w:color w:val="000000" w:themeColor="text1"/>
            <w:szCs w:val="26"/>
          </w:rPr>
          <w:t>Socket.IO</w:t>
        </w:r>
      </w:hyperlink>
      <w:r w:rsidRPr="00F21B83">
        <w:rPr>
          <w:color w:val="000000" w:themeColor="text1"/>
          <w:szCs w:val="26"/>
        </w:rPr>
        <w:t xml:space="preserve"> không phải là mô hình Socket duy nhất hiện nay, và cũng không phải là mô hình web socket duy nhất hiện nay. Socket là cách bạn tổ chức mô hình client-server để một trong 2 bên luôn trong tình trạng sẵn sàng trả lời bên kia và ngược lại. Để đảm bảo việc này, kết nối giữa Client và Server phải ở trạng thái “keep-alive” và phải luôn xảy ra quá trình đồng bộ giữa Client-Server. Socket sẽ mang lại khả năng trả lời tức thì từ một trong 2 bên khi bên kia đưa ra một sự kiện, thay vì phải thực thi lại một loạt các thủ tục kết nối phức tạp như trước, và ứng dụng của bạn sẽ trở thành ứng dụng thời gian thực ví dụ: Yahoo Messenger, Skype v.v… đều là các ứng dụng được xây dựng theo mô hình Socket.</w:t>
      </w:r>
    </w:p>
    <w:p w14:paraId="717B8C07" w14:textId="77777777" w:rsidR="00C17A72" w:rsidRPr="00F21B83" w:rsidRDefault="00C17A72" w:rsidP="00C17A72">
      <w:pPr>
        <w:jc w:val="both"/>
        <w:rPr>
          <w:color w:val="000000" w:themeColor="text1"/>
          <w:szCs w:val="26"/>
        </w:rPr>
      </w:pPr>
      <w:r w:rsidRPr="00F21B83">
        <w:rPr>
          <w:color w:val="000000" w:themeColor="text1"/>
          <w:szCs w:val="26"/>
        </w:rPr>
        <w:t>Socket.IO là một thư viện Javascript cho các ứng dụng web realtime (web thời gian thực).</w:t>
      </w:r>
    </w:p>
    <w:p w14:paraId="2BB7C9F4" w14:textId="77777777" w:rsidR="00C17A72" w:rsidRPr="00F21B83" w:rsidRDefault="00C17A72" w:rsidP="00C17A72">
      <w:pPr>
        <w:jc w:val="both"/>
        <w:rPr>
          <w:color w:val="000000" w:themeColor="text1"/>
          <w:szCs w:val="26"/>
        </w:rPr>
      </w:pPr>
      <w:r w:rsidRPr="00F21B83">
        <w:rPr>
          <w:color w:val="000000" w:themeColor="text1"/>
          <w:szCs w:val="26"/>
        </w:rPr>
        <w:t>Nó cho phép giao tiếp hai chiều theo thời gian thực giữa các máy khách và máy chủ web.</w:t>
      </w:r>
    </w:p>
    <w:p w14:paraId="44CB4E36" w14:textId="77777777" w:rsidR="00C17A72" w:rsidRPr="00F21B83" w:rsidRDefault="00C17A72" w:rsidP="00C17A72">
      <w:pPr>
        <w:jc w:val="both"/>
        <w:rPr>
          <w:color w:val="000000" w:themeColor="text1"/>
          <w:szCs w:val="26"/>
        </w:rPr>
      </w:pPr>
      <w:r w:rsidRPr="00F21B83">
        <w:rPr>
          <w:color w:val="000000" w:themeColor="text1"/>
          <w:szCs w:val="26"/>
        </w:rPr>
        <w:t>Nó có hai phần client-side library hoạt động trên trình duyệt, và server-side library cho node.js.</w:t>
      </w:r>
    </w:p>
    <w:p w14:paraId="46844CC7" w14:textId="77777777" w:rsidR="00C17A72" w:rsidRPr="00F21B83" w:rsidRDefault="00C17A72" w:rsidP="00C17A72">
      <w:pPr>
        <w:jc w:val="both"/>
        <w:rPr>
          <w:rStyle w:val="content-post"/>
          <w:color w:val="000000" w:themeColor="text1"/>
          <w:szCs w:val="26"/>
        </w:rPr>
      </w:pPr>
      <w:r w:rsidRPr="00F21B83">
        <w:rPr>
          <w:rStyle w:val="content-post"/>
          <w:color w:val="000000" w:themeColor="text1"/>
          <w:szCs w:val="26"/>
        </w:rPr>
        <w:t xml:space="preserve">Socket.io không phải là một ngôn ngữ, mà chỉ là 1 công cụ giúp thực hiện những ứng dụng realtime. Vì thế, không thể sử dụng socketio để thay thế hoàn toàn cho một ngôn ngữ, mà phải sử dụng kết hợp với một ngôn ngữ khác. Ngôn ngữ đó có thể là php, </w:t>
      </w:r>
      <w:hyperlink r:id="rId16" w:tgtFrame="_blank" w:history="1">
        <w:r w:rsidRPr="00F21B83">
          <w:rPr>
            <w:rStyle w:val="Hyperlink"/>
            <w:color w:val="000000" w:themeColor="text1"/>
            <w:szCs w:val="26"/>
          </w:rPr>
          <w:t>asp.net</w:t>
        </w:r>
      </w:hyperlink>
      <w:r w:rsidRPr="00F21B83">
        <w:rPr>
          <w:rStyle w:val="content-post"/>
          <w:color w:val="000000" w:themeColor="text1"/>
          <w:szCs w:val="26"/>
        </w:rPr>
        <w:t>, nodejs,...</w:t>
      </w:r>
    </w:p>
    <w:p w14:paraId="5C823BFE" w14:textId="2ECBBC79" w:rsidR="00C17A72" w:rsidRPr="002C6E9C" w:rsidRDefault="00C17A72" w:rsidP="00F21B83">
      <w:pPr>
        <w:pStyle w:val="ListParagraph"/>
        <w:numPr>
          <w:ilvl w:val="1"/>
          <w:numId w:val="7"/>
        </w:numPr>
        <w:ind w:left="720" w:hanging="720"/>
        <w:contextualSpacing w:val="0"/>
        <w:jc w:val="both"/>
        <w:rPr>
          <w:rStyle w:val="content-post"/>
          <w:b/>
          <w:color w:val="000000" w:themeColor="text1"/>
          <w:sz w:val="28"/>
          <w:szCs w:val="32"/>
        </w:rPr>
      </w:pPr>
      <w:r w:rsidRPr="002C6E9C">
        <w:rPr>
          <w:rStyle w:val="content-post"/>
          <w:b/>
          <w:color w:val="000000" w:themeColor="text1"/>
          <w:sz w:val="28"/>
          <w:szCs w:val="32"/>
        </w:rPr>
        <w:t xml:space="preserve">Các </w:t>
      </w:r>
      <w:r w:rsidR="00F21B83" w:rsidRPr="002C6E9C">
        <w:rPr>
          <w:rStyle w:val="content-post"/>
          <w:b/>
          <w:color w:val="000000" w:themeColor="text1"/>
          <w:sz w:val="28"/>
          <w:szCs w:val="32"/>
        </w:rPr>
        <w:t>tính năng</w:t>
      </w:r>
      <w:r w:rsidRPr="002C6E9C">
        <w:rPr>
          <w:rStyle w:val="content-post"/>
          <w:b/>
          <w:color w:val="000000" w:themeColor="text1"/>
          <w:sz w:val="28"/>
          <w:szCs w:val="32"/>
        </w:rPr>
        <w:t xml:space="preserve"> chính của Socket.IO</w:t>
      </w:r>
    </w:p>
    <w:p w14:paraId="0B4466FA" w14:textId="77777777" w:rsidR="00C17A72" w:rsidRPr="002C6E9C" w:rsidRDefault="00C17A72" w:rsidP="00F21B83">
      <w:pPr>
        <w:pStyle w:val="ListParagraph"/>
        <w:numPr>
          <w:ilvl w:val="2"/>
          <w:numId w:val="7"/>
        </w:numPr>
        <w:ind w:left="1620"/>
        <w:contextualSpacing w:val="0"/>
        <w:jc w:val="both"/>
        <w:outlineLvl w:val="2"/>
        <w:rPr>
          <w:b/>
          <w:bCs/>
          <w:color w:val="000000" w:themeColor="text1"/>
          <w:sz w:val="28"/>
          <w:szCs w:val="32"/>
        </w:rPr>
      </w:pPr>
      <w:r w:rsidRPr="002C6E9C">
        <w:rPr>
          <w:b/>
          <w:bCs/>
          <w:color w:val="000000" w:themeColor="text1"/>
          <w:sz w:val="28"/>
          <w:szCs w:val="32"/>
        </w:rPr>
        <w:t>Reliability</w:t>
      </w:r>
    </w:p>
    <w:p w14:paraId="5A2F4748" w14:textId="77777777" w:rsidR="00C17A72" w:rsidRPr="00F21B83" w:rsidRDefault="00C17A72" w:rsidP="00C17A72">
      <w:pPr>
        <w:pStyle w:val="ListParagraph"/>
        <w:ind w:left="0"/>
        <w:contextualSpacing w:val="0"/>
        <w:jc w:val="both"/>
        <w:outlineLvl w:val="2"/>
        <w:rPr>
          <w:rStyle w:val="tlid-translation"/>
          <w:color w:val="000000" w:themeColor="text1"/>
          <w:szCs w:val="26"/>
          <w:lang w:val="vi-VN"/>
        </w:rPr>
      </w:pPr>
      <w:r w:rsidRPr="00F21B83">
        <w:rPr>
          <w:color w:val="000000" w:themeColor="text1"/>
          <w:szCs w:val="26"/>
          <w:lang w:val="vi-VN"/>
        </w:rPr>
        <w:t>D</w:t>
      </w:r>
      <w:r w:rsidRPr="00F21B83">
        <w:rPr>
          <w:rStyle w:val="tlid-translation"/>
          <w:color w:val="000000" w:themeColor="text1"/>
          <w:szCs w:val="26"/>
          <w:lang w:val="vi-VN"/>
        </w:rPr>
        <w:t xml:space="preserve">ựa vào Engine.IO. Engine.IO thiết lập kết nối bỏ phiếu dài, sau đó cố gắng nâng cấp lên các băng thông vận chuyển dữ liệu tốt hơn </w:t>
      </w:r>
      <w:r w:rsidRPr="00F21B83">
        <w:rPr>
          <w:rStyle w:val="tlid-translation"/>
          <w:color w:val="000000" w:themeColor="text1"/>
          <w:szCs w:val="26"/>
        </w:rPr>
        <w:t>nhanh hơn</w:t>
      </w:r>
      <w:r w:rsidRPr="00F21B83">
        <w:rPr>
          <w:rStyle w:val="tlid-translation"/>
          <w:color w:val="000000" w:themeColor="text1"/>
          <w:szCs w:val="26"/>
          <w:lang w:val="vi-VN"/>
        </w:rPr>
        <w:t>.</w:t>
      </w:r>
    </w:p>
    <w:p w14:paraId="62CE736A" w14:textId="77777777" w:rsidR="00C17A72" w:rsidRPr="00F21B83" w:rsidRDefault="00C17A72" w:rsidP="00C17A72">
      <w:pPr>
        <w:jc w:val="both"/>
        <w:outlineLvl w:val="2"/>
        <w:rPr>
          <w:color w:val="000000" w:themeColor="text1"/>
          <w:szCs w:val="26"/>
        </w:rPr>
      </w:pPr>
      <w:r w:rsidRPr="00F21B83">
        <w:rPr>
          <w:color w:val="000000" w:themeColor="text1"/>
          <w:szCs w:val="26"/>
        </w:rPr>
        <w:t>Ưu điểm:</w:t>
      </w:r>
    </w:p>
    <w:p w14:paraId="252E96AE" w14:textId="77777777" w:rsidR="00C17A72" w:rsidRPr="00F21B83" w:rsidRDefault="00C17A72" w:rsidP="00C17A72">
      <w:pPr>
        <w:pStyle w:val="ListParagraph"/>
        <w:numPr>
          <w:ilvl w:val="1"/>
          <w:numId w:val="8"/>
        </w:numPr>
        <w:ind w:left="720"/>
        <w:contextualSpacing w:val="0"/>
        <w:jc w:val="both"/>
        <w:outlineLvl w:val="2"/>
        <w:rPr>
          <w:b/>
          <w:bCs/>
          <w:color w:val="000000" w:themeColor="text1"/>
          <w:szCs w:val="26"/>
          <w:lang w:val="vi-VN"/>
        </w:rPr>
      </w:pPr>
      <w:r w:rsidRPr="00F21B83">
        <w:rPr>
          <w:color w:val="000000" w:themeColor="text1"/>
          <w:szCs w:val="26"/>
        </w:rPr>
        <w:t>Cải thiện performance phía server</w:t>
      </w:r>
    </w:p>
    <w:p w14:paraId="07575DA4" w14:textId="77777777" w:rsidR="00C17A72" w:rsidRPr="00F21B83" w:rsidRDefault="00C17A72" w:rsidP="00C17A72">
      <w:pPr>
        <w:pStyle w:val="ListParagraph"/>
        <w:numPr>
          <w:ilvl w:val="1"/>
          <w:numId w:val="8"/>
        </w:numPr>
        <w:ind w:left="720"/>
        <w:contextualSpacing w:val="0"/>
        <w:jc w:val="both"/>
        <w:outlineLvl w:val="2"/>
        <w:rPr>
          <w:b/>
          <w:bCs/>
          <w:color w:val="000000" w:themeColor="text1"/>
          <w:szCs w:val="26"/>
          <w:lang w:val="vi-VN"/>
        </w:rPr>
      </w:pPr>
      <w:r w:rsidRPr="00F21B83">
        <w:rPr>
          <w:color w:val="000000" w:themeColor="text1"/>
          <w:szCs w:val="26"/>
          <w:lang w:val="vi-VN"/>
        </w:rPr>
        <w:t>Cải thiện trải nghiệm của người dùng</w:t>
      </w:r>
    </w:p>
    <w:p w14:paraId="3DB01A8B" w14:textId="77777777" w:rsidR="00C17A72" w:rsidRPr="00F21B83" w:rsidRDefault="00C17A72" w:rsidP="00C17A72">
      <w:pPr>
        <w:jc w:val="both"/>
        <w:outlineLvl w:val="2"/>
        <w:rPr>
          <w:bCs/>
          <w:color w:val="000000" w:themeColor="text1"/>
          <w:szCs w:val="26"/>
        </w:rPr>
      </w:pPr>
      <w:r w:rsidRPr="00F21B83">
        <w:rPr>
          <w:bCs/>
          <w:color w:val="000000" w:themeColor="text1"/>
          <w:szCs w:val="26"/>
        </w:rPr>
        <w:t>Nhược điểm:</w:t>
      </w:r>
    </w:p>
    <w:p w14:paraId="27F728A7" w14:textId="77777777" w:rsidR="00C17A72" w:rsidRPr="00F21B83" w:rsidRDefault="00C17A72" w:rsidP="00C17A72">
      <w:pPr>
        <w:pStyle w:val="ListParagraph"/>
        <w:numPr>
          <w:ilvl w:val="0"/>
          <w:numId w:val="9"/>
        </w:numPr>
        <w:ind w:left="360" w:firstLine="54"/>
        <w:contextualSpacing w:val="0"/>
        <w:jc w:val="both"/>
        <w:outlineLvl w:val="2"/>
        <w:rPr>
          <w:bCs/>
          <w:color w:val="000000" w:themeColor="text1"/>
          <w:szCs w:val="26"/>
        </w:rPr>
      </w:pPr>
      <w:r w:rsidRPr="00F21B83">
        <w:rPr>
          <w:bCs/>
          <w:color w:val="000000" w:themeColor="text1"/>
          <w:szCs w:val="26"/>
        </w:rPr>
        <w:t>Một số proxies block websocket</w:t>
      </w:r>
    </w:p>
    <w:p w14:paraId="4FDF668F" w14:textId="77777777" w:rsidR="00C17A72" w:rsidRPr="00F21B83" w:rsidRDefault="00C17A72" w:rsidP="00C17A72">
      <w:pPr>
        <w:pStyle w:val="ListParagraph"/>
        <w:numPr>
          <w:ilvl w:val="0"/>
          <w:numId w:val="9"/>
        </w:numPr>
        <w:ind w:left="360" w:firstLine="54"/>
        <w:contextualSpacing w:val="0"/>
        <w:jc w:val="both"/>
        <w:outlineLvl w:val="2"/>
        <w:rPr>
          <w:bCs/>
          <w:color w:val="000000" w:themeColor="text1"/>
          <w:szCs w:val="26"/>
        </w:rPr>
      </w:pPr>
      <w:r w:rsidRPr="00F21B83">
        <w:rPr>
          <w:bCs/>
          <w:color w:val="000000" w:themeColor="text1"/>
          <w:szCs w:val="26"/>
        </w:rPr>
        <w:t>Personal firewall và các phần mềm diệt virus đôi khi block websocket</w:t>
      </w:r>
    </w:p>
    <w:p w14:paraId="486E5843" w14:textId="77777777" w:rsidR="00C17A72" w:rsidRPr="002C6E9C" w:rsidRDefault="00C17A72" w:rsidP="00F21B83">
      <w:pPr>
        <w:pStyle w:val="Heading3"/>
        <w:keepNext w:val="0"/>
        <w:keepLines w:val="0"/>
        <w:numPr>
          <w:ilvl w:val="2"/>
          <w:numId w:val="7"/>
        </w:numPr>
        <w:spacing w:before="0"/>
        <w:ind w:left="162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Auto-reconnection support</w:t>
      </w:r>
    </w:p>
    <w:p w14:paraId="4C3CD3C9"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Khi máy chủ server chết, các máy phía client sẽ cố gắng kết nối tới máy chủ không ngừng nghỉ, cho tới khi máy chủ server hoạt động trở lại bình thường.</w:t>
      </w:r>
    </w:p>
    <w:p w14:paraId="5495B0DE"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Các tùy chỉnh cho việc reconnection:</w:t>
      </w:r>
    </w:p>
    <w:p w14:paraId="0DAF0F3D" w14:textId="77777777" w:rsidR="00C17A72" w:rsidRPr="00F21B83" w:rsidRDefault="00C17A72" w:rsidP="00C17A72">
      <w:pPr>
        <w:pStyle w:val="Heading3"/>
        <w:keepNext w:val="0"/>
        <w:keepLines w:val="0"/>
        <w:numPr>
          <w:ilvl w:val="0"/>
          <w:numId w:val="16"/>
        </w:numPr>
        <w:spacing w:before="0"/>
        <w:ind w:left="1440"/>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reconnectionAttempts</w:t>
      </w:r>
    </w:p>
    <w:p w14:paraId="0FE861CB" w14:textId="77777777" w:rsidR="00C17A72" w:rsidRPr="00F21B83" w:rsidRDefault="00C17A72" w:rsidP="00C17A72">
      <w:pPr>
        <w:pStyle w:val="Heading3"/>
        <w:keepNext w:val="0"/>
        <w:keepLines w:val="0"/>
        <w:numPr>
          <w:ilvl w:val="0"/>
          <w:numId w:val="16"/>
        </w:numPr>
        <w:spacing w:before="0"/>
        <w:ind w:left="1440"/>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reconnectionDelay</w:t>
      </w:r>
    </w:p>
    <w:p w14:paraId="60FC58EC" w14:textId="77777777" w:rsidR="00C17A72" w:rsidRPr="002C6E9C" w:rsidRDefault="00C17A72" w:rsidP="00F21B83">
      <w:pPr>
        <w:pStyle w:val="Heading3"/>
        <w:keepNext w:val="0"/>
        <w:keepLines w:val="0"/>
        <w:numPr>
          <w:ilvl w:val="2"/>
          <w:numId w:val="7"/>
        </w:numPr>
        <w:spacing w:before="0"/>
        <w:ind w:left="162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Disconnection detection</w:t>
      </w:r>
    </w:p>
    <w:p w14:paraId="4BEC4E12" w14:textId="77777777" w:rsidR="00C17A72" w:rsidRPr="00F21B83" w:rsidRDefault="00C17A72" w:rsidP="00C17A72">
      <w:pPr>
        <w:pStyle w:val="Heading3"/>
        <w:spacing w:before="0"/>
        <w:jc w:val="both"/>
        <w:rPr>
          <w:rStyle w:val="tlid-translation"/>
          <w:rFonts w:ascii="Times New Roman" w:hAnsi="Times New Roman" w:cs="Times New Roman"/>
          <w:b/>
          <w:color w:val="000000" w:themeColor="text1"/>
          <w:sz w:val="26"/>
          <w:szCs w:val="26"/>
        </w:rPr>
      </w:pPr>
      <w:r w:rsidRPr="00F21B83">
        <w:rPr>
          <w:rStyle w:val="tlid-translation"/>
          <w:rFonts w:ascii="Times New Roman" w:hAnsi="Times New Roman" w:cs="Times New Roman"/>
          <w:color w:val="000000" w:themeColor="text1"/>
          <w:sz w:val="26"/>
          <w:szCs w:val="26"/>
          <w:lang w:val="vi-VN"/>
        </w:rPr>
        <w:t>Một cơ chế heartb</w:t>
      </w:r>
      <w:r w:rsidRPr="00F21B83">
        <w:rPr>
          <w:rStyle w:val="tlid-translation"/>
          <w:rFonts w:ascii="Times New Roman" w:hAnsi="Times New Roman" w:cs="Times New Roman"/>
          <w:color w:val="000000" w:themeColor="text1"/>
          <w:sz w:val="26"/>
          <w:szCs w:val="26"/>
        </w:rPr>
        <w:t>eat</w:t>
      </w:r>
      <w:r w:rsidRPr="00F21B83">
        <w:rPr>
          <w:rStyle w:val="tlid-translation"/>
          <w:rFonts w:ascii="Times New Roman" w:hAnsi="Times New Roman" w:cs="Times New Roman"/>
          <w:color w:val="000000" w:themeColor="text1"/>
          <w:sz w:val="26"/>
          <w:szCs w:val="26"/>
          <w:lang w:val="vi-VN"/>
        </w:rPr>
        <w:t xml:space="preserve"> được triển khai ở </w:t>
      </w:r>
      <w:r w:rsidRPr="00F21B83">
        <w:rPr>
          <w:rStyle w:val="tlid-translation"/>
          <w:rFonts w:ascii="Times New Roman" w:hAnsi="Times New Roman" w:cs="Times New Roman"/>
          <w:color w:val="000000" w:themeColor="text1"/>
          <w:sz w:val="26"/>
          <w:szCs w:val="26"/>
        </w:rPr>
        <w:t>tầng</w:t>
      </w:r>
      <w:r w:rsidRPr="00F21B83">
        <w:rPr>
          <w:rStyle w:val="tlid-translation"/>
          <w:rFonts w:ascii="Times New Roman" w:hAnsi="Times New Roman" w:cs="Times New Roman"/>
          <w:color w:val="000000" w:themeColor="text1"/>
          <w:sz w:val="26"/>
          <w:szCs w:val="26"/>
          <w:lang w:val="vi-VN"/>
        </w:rPr>
        <w:t xml:space="preserve"> Engine.IO</w:t>
      </w:r>
      <w:r w:rsidRPr="00F21B83">
        <w:rPr>
          <w:rStyle w:val="tlid-translation"/>
          <w:rFonts w:ascii="Times New Roman" w:hAnsi="Times New Roman" w:cs="Times New Roman"/>
          <w:color w:val="000000" w:themeColor="text1"/>
          <w:sz w:val="26"/>
          <w:szCs w:val="26"/>
        </w:rPr>
        <w:t>, cho phép các máy phía client, và máy phía server biết khi nào máy kia không phản hồi nữa.</w:t>
      </w:r>
    </w:p>
    <w:p w14:paraId="437BD770"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Chức năng đó được tính bằng các bộ định thời</w:t>
      </w:r>
      <w:r w:rsidRPr="00F21B83">
        <w:rPr>
          <w:rStyle w:val="tlid-translation"/>
          <w:rFonts w:ascii="Times New Roman" w:hAnsi="Times New Roman" w:cs="Times New Roman"/>
          <w:color w:val="000000" w:themeColor="text1"/>
          <w:sz w:val="26"/>
          <w:szCs w:val="26"/>
        </w:rPr>
        <w:t xml:space="preserve"> gian</w:t>
      </w:r>
      <w:r w:rsidRPr="00F21B83">
        <w:rPr>
          <w:rStyle w:val="tlid-translation"/>
          <w:rFonts w:ascii="Times New Roman" w:hAnsi="Times New Roman" w:cs="Times New Roman"/>
          <w:color w:val="000000" w:themeColor="text1"/>
          <w:sz w:val="26"/>
          <w:szCs w:val="26"/>
          <w:lang w:val="vi-VN"/>
        </w:rPr>
        <w:t xml:space="preserve"> được đặt trên cả máy chủ và máy khách, với các giá trị  timeout (tham số pingInterval và pingTimeout) được chia sẻ trong quá trình kết nối handshake. </w:t>
      </w:r>
    </w:p>
    <w:p w14:paraId="0104C7CC" w14:textId="77777777" w:rsidR="00C17A72" w:rsidRPr="002C6E9C" w:rsidRDefault="00C17A72" w:rsidP="00F21B83">
      <w:pPr>
        <w:pStyle w:val="Heading3"/>
        <w:keepNext w:val="0"/>
        <w:keepLines w:val="0"/>
        <w:numPr>
          <w:ilvl w:val="2"/>
          <w:numId w:val="7"/>
        </w:numPr>
        <w:spacing w:before="0"/>
        <w:ind w:left="162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Binary support</w:t>
      </w:r>
    </w:p>
    <w:p w14:paraId="2F718400"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Bất kỳ cấu trúc dữ liệu serializable</w:t>
      </w:r>
      <w:r w:rsidRPr="00F21B83">
        <w:rPr>
          <w:rStyle w:val="tlid-translation"/>
          <w:rFonts w:ascii="Times New Roman" w:hAnsi="Times New Roman" w:cs="Times New Roman"/>
          <w:color w:val="000000" w:themeColor="text1"/>
          <w:sz w:val="26"/>
          <w:szCs w:val="26"/>
        </w:rPr>
        <w:t xml:space="preserve"> nào đều </w:t>
      </w:r>
      <w:r w:rsidRPr="00F21B83">
        <w:rPr>
          <w:rStyle w:val="tlid-translation"/>
          <w:rFonts w:ascii="Times New Roman" w:hAnsi="Times New Roman" w:cs="Times New Roman"/>
          <w:color w:val="000000" w:themeColor="text1"/>
          <w:sz w:val="26"/>
          <w:szCs w:val="26"/>
          <w:lang w:val="vi-VN"/>
        </w:rPr>
        <w:t>có thể được hỗ trợ, bao gồm:</w:t>
      </w:r>
    </w:p>
    <w:p w14:paraId="30E1B1E5" w14:textId="77777777" w:rsidR="00C17A72" w:rsidRPr="00F21B83" w:rsidRDefault="00817905" w:rsidP="00C17A72">
      <w:pPr>
        <w:pStyle w:val="Heading3"/>
        <w:keepNext w:val="0"/>
        <w:keepLines w:val="0"/>
        <w:numPr>
          <w:ilvl w:val="0"/>
          <w:numId w:val="10"/>
        </w:numPr>
        <w:spacing w:before="0"/>
        <w:ind w:left="720"/>
        <w:jc w:val="both"/>
        <w:rPr>
          <w:rFonts w:ascii="Times New Roman" w:hAnsi="Times New Roman" w:cs="Times New Roman"/>
          <w:b/>
          <w:color w:val="000000" w:themeColor="text1"/>
          <w:sz w:val="26"/>
          <w:szCs w:val="26"/>
        </w:rPr>
      </w:pPr>
      <w:hyperlink r:id="rId17" w:tgtFrame="_blank" w:history="1">
        <w:r w:rsidR="00C17A72" w:rsidRPr="00F21B83">
          <w:rPr>
            <w:rStyle w:val="Hyperlink"/>
            <w:rFonts w:ascii="Times New Roman" w:hAnsi="Times New Roman" w:cs="Times New Roman"/>
            <w:color w:val="000000" w:themeColor="text1"/>
            <w:sz w:val="26"/>
            <w:szCs w:val="26"/>
          </w:rPr>
          <w:t>ArrayBuffer</w:t>
        </w:r>
      </w:hyperlink>
      <w:r w:rsidR="00C17A72" w:rsidRPr="00F21B83">
        <w:rPr>
          <w:rFonts w:ascii="Times New Roman" w:hAnsi="Times New Roman" w:cs="Times New Roman"/>
          <w:color w:val="000000" w:themeColor="text1"/>
          <w:sz w:val="26"/>
          <w:szCs w:val="26"/>
        </w:rPr>
        <w:t xml:space="preserve"> và </w:t>
      </w:r>
      <w:hyperlink r:id="rId18" w:tgtFrame="_blank" w:history="1">
        <w:r w:rsidR="00C17A72" w:rsidRPr="00F21B83">
          <w:rPr>
            <w:rStyle w:val="Hyperlink"/>
            <w:rFonts w:ascii="Times New Roman" w:hAnsi="Times New Roman" w:cs="Times New Roman"/>
            <w:color w:val="000000" w:themeColor="text1"/>
            <w:sz w:val="26"/>
            <w:szCs w:val="26"/>
          </w:rPr>
          <w:t>Blob</w:t>
        </w:r>
      </w:hyperlink>
      <w:r w:rsidR="00C17A72" w:rsidRPr="00F21B83">
        <w:rPr>
          <w:rFonts w:ascii="Times New Roman" w:hAnsi="Times New Roman" w:cs="Times New Roman"/>
          <w:color w:val="000000" w:themeColor="text1"/>
          <w:sz w:val="26"/>
          <w:szCs w:val="26"/>
        </w:rPr>
        <w:t xml:space="preserve"> trong trình duyệt.</w:t>
      </w:r>
    </w:p>
    <w:p w14:paraId="5D725E84" w14:textId="77777777" w:rsidR="00C17A72" w:rsidRPr="00F21B83" w:rsidRDefault="00817905" w:rsidP="00C17A72">
      <w:pPr>
        <w:pStyle w:val="Heading3"/>
        <w:keepNext w:val="0"/>
        <w:keepLines w:val="0"/>
        <w:numPr>
          <w:ilvl w:val="0"/>
          <w:numId w:val="10"/>
        </w:numPr>
        <w:spacing w:before="0"/>
        <w:ind w:left="720"/>
        <w:jc w:val="both"/>
        <w:rPr>
          <w:rFonts w:ascii="Times New Roman" w:hAnsi="Times New Roman" w:cs="Times New Roman"/>
          <w:b/>
          <w:color w:val="000000" w:themeColor="text1"/>
          <w:sz w:val="26"/>
          <w:szCs w:val="26"/>
        </w:rPr>
      </w:pPr>
      <w:hyperlink r:id="rId19" w:tgtFrame="_blank" w:history="1">
        <w:r w:rsidR="00C17A72" w:rsidRPr="00F21B83">
          <w:rPr>
            <w:rStyle w:val="Hyperlink"/>
            <w:rFonts w:ascii="Times New Roman" w:hAnsi="Times New Roman" w:cs="Times New Roman"/>
            <w:color w:val="000000" w:themeColor="text1"/>
            <w:sz w:val="26"/>
            <w:szCs w:val="26"/>
          </w:rPr>
          <w:t>ArrayBuffer</w:t>
        </w:r>
      </w:hyperlink>
      <w:r w:rsidR="00C17A72" w:rsidRPr="00F21B83">
        <w:rPr>
          <w:rFonts w:ascii="Times New Roman" w:hAnsi="Times New Roman" w:cs="Times New Roman"/>
          <w:color w:val="000000" w:themeColor="text1"/>
          <w:sz w:val="26"/>
          <w:szCs w:val="26"/>
        </w:rPr>
        <w:t xml:space="preserve"> và </w:t>
      </w:r>
      <w:hyperlink r:id="rId20" w:tgtFrame="_blank" w:history="1">
        <w:r w:rsidR="00C17A72" w:rsidRPr="00F21B83">
          <w:rPr>
            <w:rStyle w:val="Hyperlink"/>
            <w:rFonts w:ascii="Times New Roman" w:hAnsi="Times New Roman" w:cs="Times New Roman"/>
            <w:color w:val="000000" w:themeColor="text1"/>
            <w:sz w:val="26"/>
            <w:szCs w:val="26"/>
          </w:rPr>
          <w:t>Buffer</w:t>
        </w:r>
      </w:hyperlink>
      <w:r w:rsidR="00C17A72" w:rsidRPr="00F21B83">
        <w:rPr>
          <w:rFonts w:ascii="Times New Roman" w:hAnsi="Times New Roman" w:cs="Times New Roman"/>
          <w:color w:val="000000" w:themeColor="text1"/>
          <w:sz w:val="26"/>
          <w:szCs w:val="26"/>
        </w:rPr>
        <w:t xml:space="preserve"> trong nodejs.</w:t>
      </w:r>
    </w:p>
    <w:p w14:paraId="07A0D89E" w14:textId="77777777" w:rsidR="00C17A72" w:rsidRPr="002C6E9C" w:rsidRDefault="00C17A72" w:rsidP="00F21B83">
      <w:pPr>
        <w:pStyle w:val="Heading3"/>
        <w:keepNext w:val="0"/>
        <w:keepLines w:val="0"/>
        <w:numPr>
          <w:ilvl w:val="2"/>
          <w:numId w:val="7"/>
        </w:numPr>
        <w:spacing w:before="0"/>
        <w:ind w:left="162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Multiplexing support</w:t>
      </w:r>
    </w:p>
    <w:p w14:paraId="40A2DB59"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rPr>
      </w:pPr>
      <w:r w:rsidRPr="00F21B83">
        <w:rPr>
          <w:rFonts w:ascii="Times New Roman" w:hAnsi="Times New Roman" w:cs="Times New Roman"/>
          <w:color w:val="000000" w:themeColor="text1"/>
          <w:sz w:val="26"/>
          <w:szCs w:val="26"/>
        </w:rPr>
        <w:t>Socket.IO cho phép tạo ra nhiều Namespaces, hoạt động như các kệnh liên lạc riêng biệt(private), nhưng chia sẻ cùng một kết nối bên dưới.</w:t>
      </w:r>
    </w:p>
    <w:p w14:paraId="03CD5BDF" w14:textId="77777777" w:rsidR="00F21B83" w:rsidRPr="002C6E9C" w:rsidRDefault="00C17A72" w:rsidP="008A3369">
      <w:pPr>
        <w:pStyle w:val="Heading3"/>
        <w:keepNext w:val="0"/>
        <w:keepLines w:val="0"/>
        <w:numPr>
          <w:ilvl w:val="2"/>
          <w:numId w:val="7"/>
        </w:numPr>
        <w:spacing w:before="0"/>
        <w:ind w:left="1620"/>
        <w:jc w:val="both"/>
        <w:rPr>
          <w:rFonts w:ascii="Times New Roman" w:hAnsi="Times New Roman" w:cs="Times New Roman"/>
          <w:b/>
          <w:color w:val="000000" w:themeColor="text1"/>
          <w:szCs w:val="26"/>
          <w:lang w:val="vi-VN"/>
        </w:rPr>
      </w:pPr>
      <w:r w:rsidRPr="002C6E9C">
        <w:rPr>
          <w:rFonts w:ascii="Times New Roman" w:hAnsi="Times New Roman" w:cs="Times New Roman"/>
          <w:b/>
          <w:color w:val="000000" w:themeColor="text1"/>
          <w:sz w:val="28"/>
          <w:szCs w:val="32"/>
        </w:rPr>
        <w:t>Room support</w:t>
      </w:r>
    </w:p>
    <w:p w14:paraId="6716C3CB" w14:textId="77777777" w:rsidR="00F21B83" w:rsidRDefault="00C17A72" w:rsidP="00F21B83">
      <w:pPr>
        <w:pStyle w:val="Heading3"/>
        <w:keepNext w:val="0"/>
        <w:keepLines w:val="0"/>
        <w:spacing w:before="0"/>
        <w:jc w:val="both"/>
        <w:rPr>
          <w:rStyle w:val="tlid-translation"/>
          <w:rFonts w:ascii="Times New Roman" w:hAnsi="Times New Roman" w:cs="Times New Roman"/>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Trong mỗi Namespace, có nhiều kênh khác nhau được gọi là Rooms, mà các sockets có thể tham gia và rời đi. Các Socket khi kết nối có thể gửi tin broadcast đến bất kỳ phòng nào, đến mọi sockets khác đã tham gia.</w:t>
      </w:r>
    </w:p>
    <w:p w14:paraId="0040CEAC" w14:textId="6F622E31" w:rsidR="00C17A72" w:rsidRPr="00F21B83" w:rsidRDefault="00C17A72" w:rsidP="00F21B83">
      <w:pPr>
        <w:pStyle w:val="Heading3"/>
        <w:keepNext w:val="0"/>
        <w:keepLines w:val="0"/>
        <w:spacing w:before="0"/>
        <w:jc w:val="both"/>
        <w:rPr>
          <w:rStyle w:val="tlid-translation"/>
          <w:rFonts w:ascii="Times New Roman" w:hAnsi="Times New Roman" w:cs="Times New Roman"/>
          <w:b/>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Đây là một tính năng hữu ích để gửi thông báo cho một nhóm người dùng hoặc cho một người dùng nhất định được kết nối trên nhiều thiết bị khác nhau.</w:t>
      </w:r>
    </w:p>
    <w:p w14:paraId="514540C0"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lang w:val="vi-VN"/>
        </w:rPr>
      </w:pPr>
      <w:r w:rsidRPr="00F21B83">
        <w:rPr>
          <w:rStyle w:val="tlid-translation"/>
          <w:rFonts w:ascii="Times New Roman" w:hAnsi="Times New Roman" w:cs="Times New Roman"/>
          <w:color w:val="000000" w:themeColor="text1"/>
          <w:sz w:val="26"/>
          <w:szCs w:val="26"/>
          <w:lang w:val="vi-VN"/>
        </w:rPr>
        <w:t>Các tính năng này đi kèm với API đơn giản và thuận tiện, trông giống như sau:</w:t>
      </w:r>
    </w:p>
    <w:p w14:paraId="68D1DC4B" w14:textId="77777777" w:rsidR="00C17A72" w:rsidRPr="00F21B83" w:rsidRDefault="00C17A72" w:rsidP="00E070A8">
      <w:pPr>
        <w:pStyle w:val="Heading3"/>
        <w:spacing w:before="0"/>
        <w:ind w:left="720" w:hanging="720"/>
        <w:jc w:val="both"/>
        <w:rPr>
          <w:rFonts w:ascii="Times New Roman" w:hAnsi="Times New Roman" w:cs="Times New Roman"/>
          <w:color w:val="000000" w:themeColor="text1"/>
          <w:sz w:val="26"/>
          <w:szCs w:val="26"/>
          <w:lang w:val="vi-VN"/>
        </w:rPr>
      </w:pPr>
      <w:r w:rsidRPr="00F21B83">
        <w:rPr>
          <w:rFonts w:ascii="Times New Roman" w:hAnsi="Times New Roman" w:cs="Times New Roman"/>
          <w:noProof/>
          <w:color w:val="000000" w:themeColor="text1"/>
          <w:sz w:val="26"/>
          <w:szCs w:val="26"/>
          <w:lang w:eastAsia="ja-JP"/>
        </w:rPr>
        <w:drawing>
          <wp:inline distT="0" distB="0" distL="0" distR="0" wp14:anchorId="7CD103CF" wp14:editId="798C2876">
            <wp:extent cx="5972175" cy="1039495"/>
            <wp:effectExtent l="0" t="0" r="952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1039495"/>
                    </a:xfrm>
                    <a:prstGeom prst="rect">
                      <a:avLst/>
                    </a:prstGeom>
                  </pic:spPr>
                </pic:pic>
              </a:graphicData>
            </a:graphic>
          </wp:inline>
        </w:drawing>
      </w:r>
    </w:p>
    <w:p w14:paraId="55FD099A" w14:textId="0CC76D42" w:rsidR="00C17A72" w:rsidRPr="002C6E9C" w:rsidRDefault="00E070A8" w:rsidP="00B8779E">
      <w:pPr>
        <w:pStyle w:val="Heading1"/>
        <w:keepLines/>
        <w:numPr>
          <w:ilvl w:val="1"/>
          <w:numId w:val="7"/>
        </w:numPr>
        <w:spacing w:before="0" w:after="0"/>
        <w:ind w:left="720" w:hanging="720"/>
        <w:jc w:val="both"/>
        <w:rPr>
          <w:rFonts w:cs="Times New Roman"/>
          <w:b w:val="0"/>
          <w:color w:val="000000" w:themeColor="text1"/>
          <w:sz w:val="28"/>
          <w:lang w:val="vi-VN"/>
        </w:rPr>
      </w:pPr>
      <w:r w:rsidRPr="002C6E9C">
        <w:rPr>
          <w:rFonts w:cs="Times New Roman"/>
          <w:color w:val="000000" w:themeColor="text1"/>
          <w:sz w:val="28"/>
        </w:rPr>
        <w:t>Cấu hình Config để</w:t>
      </w:r>
      <w:r w:rsidR="00C17A72" w:rsidRPr="002C6E9C">
        <w:rPr>
          <w:rFonts w:cs="Times New Roman"/>
          <w:color w:val="000000" w:themeColor="text1"/>
          <w:sz w:val="28"/>
          <w:lang w:val="vi-VN"/>
        </w:rPr>
        <w:t xml:space="preserve"> sử dụng Socket.IO</w:t>
      </w:r>
    </w:p>
    <w:p w14:paraId="67664969" w14:textId="77777777" w:rsidR="00C17A72" w:rsidRPr="00F21B83" w:rsidRDefault="00C17A72" w:rsidP="00C17A72">
      <w:pPr>
        <w:jc w:val="both"/>
        <w:rPr>
          <w:color w:val="000000" w:themeColor="text1"/>
          <w:szCs w:val="26"/>
        </w:rPr>
      </w:pPr>
      <w:r w:rsidRPr="00F21B83">
        <w:rPr>
          <w:color w:val="000000" w:themeColor="text1"/>
          <w:szCs w:val="26"/>
        </w:rPr>
        <w:t>Cấu trúc một ứng dụng realtime sử dụng socket bao gồm 2 phần: phía server, phía client.</w:t>
      </w:r>
    </w:p>
    <w:p w14:paraId="5A1B33A2" w14:textId="77777777" w:rsidR="00C17A72" w:rsidRPr="00F21B83" w:rsidRDefault="00C17A72" w:rsidP="00C17A72">
      <w:pPr>
        <w:numPr>
          <w:ilvl w:val="0"/>
          <w:numId w:val="12"/>
        </w:numPr>
        <w:jc w:val="both"/>
        <w:rPr>
          <w:color w:val="000000" w:themeColor="text1"/>
          <w:szCs w:val="26"/>
        </w:rPr>
      </w:pPr>
      <w:r w:rsidRPr="00F21B83">
        <w:rPr>
          <w:color w:val="000000" w:themeColor="text1"/>
          <w:szCs w:val="26"/>
        </w:rPr>
        <w:t xml:space="preserve">Phía server Đây là nơi sẽ cài đặt socket io. Ngôn ngữ để dựng server có thể là php, </w:t>
      </w:r>
      <w:hyperlink r:id="rId22" w:tgtFrame="_blank" w:history="1">
        <w:r w:rsidRPr="00F21B83">
          <w:rPr>
            <w:color w:val="000000" w:themeColor="text1"/>
            <w:szCs w:val="26"/>
            <w:u w:val="single"/>
          </w:rPr>
          <w:t>asp.net</w:t>
        </w:r>
      </w:hyperlink>
      <w:r w:rsidRPr="00F21B83">
        <w:rPr>
          <w:color w:val="000000" w:themeColor="text1"/>
          <w:szCs w:val="26"/>
        </w:rPr>
        <w:t>, nodejs,... Tuy nhiên, tùy vào ngôn ngữ lựa chọn mà cách cấu trúc server khác nhau. Ở đây, nếu được thì khuyến khích sử dụng nodejs để dựng server, vì như vậy có thể cài trực tiếp socketio vào cùng một server. Nếu sử dụng php thì phải cài thêm những package khác, hoặc phải chuẩn bị riêng server để chạy socketio.</w:t>
      </w:r>
    </w:p>
    <w:p w14:paraId="6098BCAB" w14:textId="77777777" w:rsidR="00C17A72" w:rsidRPr="00F21B83" w:rsidRDefault="00C17A72" w:rsidP="00C17A72">
      <w:pPr>
        <w:numPr>
          <w:ilvl w:val="0"/>
          <w:numId w:val="12"/>
        </w:numPr>
        <w:jc w:val="both"/>
        <w:rPr>
          <w:color w:val="000000" w:themeColor="text1"/>
          <w:szCs w:val="26"/>
        </w:rPr>
      </w:pPr>
      <w:r w:rsidRPr="00F21B83">
        <w:rPr>
          <w:color w:val="000000" w:themeColor="text1"/>
          <w:szCs w:val="26"/>
        </w:rPr>
        <w:t>Phía client: Ở phía client sẽ xây dựng giao diện người dùng. Ở đây có thể sử dụng js, hoặc các thư viện của js như jquery,... Nói chung là ngôn ngữ gì cũng được.</w:t>
      </w:r>
    </w:p>
    <w:p w14:paraId="5E8ADEC3" w14:textId="77777777" w:rsidR="00C17A72" w:rsidRPr="00F21B83" w:rsidRDefault="00C17A72" w:rsidP="00C17A72">
      <w:pPr>
        <w:numPr>
          <w:ilvl w:val="0"/>
          <w:numId w:val="12"/>
        </w:numPr>
        <w:jc w:val="both"/>
        <w:rPr>
          <w:color w:val="000000" w:themeColor="text1"/>
          <w:szCs w:val="26"/>
        </w:rPr>
      </w:pPr>
      <w:r w:rsidRPr="00F21B83">
        <w:rPr>
          <w:color w:val="000000" w:themeColor="text1"/>
          <w:szCs w:val="26"/>
        </w:rPr>
        <w:t>Những thứ cần chuẩn bị để sử dụng socketio</w:t>
      </w:r>
    </w:p>
    <w:p w14:paraId="1090B53C" w14:textId="77777777" w:rsidR="00C17A72" w:rsidRPr="00F21B83" w:rsidRDefault="00C17A72" w:rsidP="00C17A72">
      <w:pPr>
        <w:numPr>
          <w:ilvl w:val="0"/>
          <w:numId w:val="13"/>
        </w:numPr>
        <w:jc w:val="both"/>
        <w:rPr>
          <w:color w:val="000000" w:themeColor="text1"/>
          <w:szCs w:val="26"/>
        </w:rPr>
      </w:pPr>
      <w:r w:rsidRPr="00F21B83">
        <w:rPr>
          <w:color w:val="000000" w:themeColor="text1"/>
          <w:szCs w:val="26"/>
        </w:rPr>
        <w:t>PC: Mac hoặc Win đều được</w:t>
      </w:r>
    </w:p>
    <w:p w14:paraId="1A8582D6" w14:textId="77777777" w:rsidR="00C17A72" w:rsidRPr="00F21B83" w:rsidRDefault="00C17A72" w:rsidP="00C17A72">
      <w:pPr>
        <w:numPr>
          <w:ilvl w:val="0"/>
          <w:numId w:val="13"/>
        </w:numPr>
        <w:jc w:val="both"/>
        <w:rPr>
          <w:color w:val="000000" w:themeColor="text1"/>
          <w:szCs w:val="26"/>
        </w:rPr>
      </w:pPr>
      <w:r w:rsidRPr="00F21B83">
        <w:rPr>
          <w:color w:val="000000" w:themeColor="text1"/>
          <w:szCs w:val="26"/>
        </w:rPr>
        <w:t>Download phần mềm socketio</w:t>
      </w:r>
    </w:p>
    <w:p w14:paraId="0EF8FC86" w14:textId="77777777" w:rsidR="00C17A72" w:rsidRPr="00F21B83" w:rsidRDefault="00C17A72" w:rsidP="00C17A72">
      <w:pPr>
        <w:numPr>
          <w:ilvl w:val="0"/>
          <w:numId w:val="14"/>
        </w:numPr>
        <w:jc w:val="both"/>
        <w:rPr>
          <w:color w:val="000000" w:themeColor="text1"/>
          <w:szCs w:val="26"/>
        </w:rPr>
      </w:pPr>
      <w:r w:rsidRPr="00F21B83">
        <w:rPr>
          <w:color w:val="000000" w:themeColor="text1"/>
          <w:szCs w:val="26"/>
        </w:rPr>
        <w:t>Cài đặt socketio trên server nodejs Tạo thư mục Demo (Có thể đặt tên bất kỳ) Mở màn hình terminal (Mac)/ cmd (Win), cd đến thư mục Demo. Tại màn hình cmd, gõ câu lệnh: npm init; rồi nhấn enter. Khi đó hệ thống sẽ chạy và yêu cầu nhập tên dự án, nhập tên dự án bất kỳ. Ở các setting khác thì enter bỏ qua, khi hệ thống hiển thị Yes or No? thì gõ Yes để cài đặt.</w:t>
      </w:r>
    </w:p>
    <w:p w14:paraId="00FC5DAD" w14:textId="77777777" w:rsidR="00C17A72" w:rsidRPr="00F21B83" w:rsidRDefault="00C17A72" w:rsidP="00C17A72">
      <w:pPr>
        <w:jc w:val="both"/>
        <w:rPr>
          <w:color w:val="000000" w:themeColor="text1"/>
          <w:szCs w:val="26"/>
        </w:rPr>
      </w:pPr>
      <w:r w:rsidRPr="00F21B83">
        <w:rPr>
          <w:color w:val="000000" w:themeColor="text1"/>
          <w:szCs w:val="26"/>
        </w:rPr>
        <w:t xml:space="preserve">Sau khi hoàn thành bước cài đặt ở trên, hệ thống sẽ tạo ra file package.json. Đây là file dùng để cài đặt cấu hình server. Tiếp theo, cần đặt những package cần thiết trên server để có thể làm web và ứng dụng realtime. Để cài những package này mở màn hình cmd &gt; cd đến thư mục Demo &gt; gõ dòng lệnh </w:t>
      </w:r>
      <w:r w:rsidRPr="00F21B83">
        <w:rPr>
          <w:i/>
          <w:iCs/>
          <w:color w:val="000000" w:themeColor="text1"/>
          <w:szCs w:val="26"/>
        </w:rPr>
        <w:t>npm install express ejs socketio</w:t>
      </w:r>
      <w:r w:rsidRPr="00F21B83">
        <w:rPr>
          <w:color w:val="000000" w:themeColor="text1"/>
          <w:szCs w:val="26"/>
        </w:rPr>
        <w:t xml:space="preserve"> Khi cài đặt thành công, hệ thống sẽ tự tạo thư mục </w:t>
      </w:r>
      <w:r w:rsidRPr="00F21B83">
        <w:rPr>
          <w:i/>
          <w:iCs/>
          <w:color w:val="000000" w:themeColor="text1"/>
          <w:szCs w:val="26"/>
        </w:rPr>
        <w:t>nodemodules</w:t>
      </w:r>
    </w:p>
    <w:p w14:paraId="6CA263C7" w14:textId="28E9FA4D" w:rsidR="00C17A72" w:rsidRPr="00F21B83" w:rsidRDefault="00B8779E" w:rsidP="00B8779E">
      <w:pPr>
        <w:pStyle w:val="Heading2"/>
        <w:spacing w:before="0"/>
        <w:ind w:left="720" w:hanging="720"/>
        <w:jc w:val="both"/>
        <w:rPr>
          <w:rFonts w:cs="Times New Roman"/>
          <w:b w:val="0"/>
          <w:color w:val="000000" w:themeColor="text1"/>
          <w:sz w:val="32"/>
          <w:szCs w:val="32"/>
        </w:rPr>
      </w:pPr>
      <w:r w:rsidRPr="002C6E9C">
        <w:rPr>
          <w:rFonts w:cs="Times New Roman"/>
          <w:color w:val="000000" w:themeColor="text1"/>
          <w:szCs w:val="32"/>
        </w:rPr>
        <w:t>1.7</w:t>
      </w:r>
      <w:r>
        <w:rPr>
          <w:rFonts w:cs="Times New Roman"/>
          <w:color w:val="000000" w:themeColor="text1"/>
          <w:sz w:val="32"/>
          <w:szCs w:val="32"/>
        </w:rPr>
        <w:tab/>
      </w:r>
      <w:r w:rsidR="00C17A72" w:rsidRPr="002C6E9C">
        <w:rPr>
          <w:rFonts w:cs="Times New Roman"/>
          <w:color w:val="000000" w:themeColor="text1"/>
          <w:szCs w:val="32"/>
        </w:rPr>
        <w:t>Tại sao nên chọn Socket.IO</w:t>
      </w:r>
    </w:p>
    <w:p w14:paraId="2CDAB066" w14:textId="77777777" w:rsidR="00C17A72" w:rsidRPr="00F21B83" w:rsidRDefault="00C17A72" w:rsidP="00C17A72">
      <w:pPr>
        <w:numPr>
          <w:ilvl w:val="0"/>
          <w:numId w:val="15"/>
        </w:numPr>
        <w:jc w:val="both"/>
        <w:rPr>
          <w:color w:val="000000" w:themeColor="text1"/>
          <w:szCs w:val="26"/>
        </w:rPr>
      </w:pPr>
      <w:r w:rsidRPr="00F21B83">
        <w:rPr>
          <w:color w:val="000000" w:themeColor="text1"/>
          <w:szCs w:val="26"/>
        </w:rPr>
        <w:t xml:space="preserve">Socket.IO khá phổ biến, nó được sử dụng bới </w:t>
      </w:r>
      <w:r w:rsidRPr="00F21B83">
        <w:rPr>
          <w:b/>
          <w:bCs/>
          <w:color w:val="000000" w:themeColor="text1"/>
          <w:szCs w:val="26"/>
        </w:rPr>
        <w:t>Microsoft Office</w:t>
      </w:r>
      <w:r w:rsidRPr="00F21B83">
        <w:rPr>
          <w:color w:val="000000" w:themeColor="text1"/>
          <w:szCs w:val="26"/>
        </w:rPr>
        <w:t xml:space="preserve">, </w:t>
      </w:r>
      <w:r w:rsidRPr="00F21B83">
        <w:rPr>
          <w:b/>
          <w:bCs/>
          <w:color w:val="000000" w:themeColor="text1"/>
          <w:szCs w:val="26"/>
        </w:rPr>
        <w:t>Yammer</w:t>
      </w:r>
      <w:r w:rsidRPr="00F21B83">
        <w:rPr>
          <w:color w:val="000000" w:themeColor="text1"/>
          <w:szCs w:val="26"/>
        </w:rPr>
        <w:t xml:space="preserve">, </w:t>
      </w:r>
      <w:r w:rsidRPr="00F21B83">
        <w:rPr>
          <w:b/>
          <w:bCs/>
          <w:color w:val="000000" w:themeColor="text1"/>
          <w:szCs w:val="26"/>
        </w:rPr>
        <w:t>Zendesk</w:t>
      </w:r>
      <w:r w:rsidRPr="00F21B83">
        <w:rPr>
          <w:color w:val="000000" w:themeColor="text1"/>
          <w:szCs w:val="26"/>
        </w:rPr>
        <w:t xml:space="preserve">, </w:t>
      </w:r>
      <w:r w:rsidRPr="00F21B83">
        <w:rPr>
          <w:b/>
          <w:bCs/>
          <w:color w:val="000000" w:themeColor="text1"/>
          <w:szCs w:val="26"/>
        </w:rPr>
        <w:t>Trello</w:t>
      </w:r>
      <w:r w:rsidRPr="00F21B83">
        <w:rPr>
          <w:color w:val="000000" w:themeColor="text1"/>
          <w:szCs w:val="26"/>
        </w:rPr>
        <w:t> và nhiều tổ chức khác để xây dựng hệ thống thời gian thực mãnh mẽ.</w:t>
      </w:r>
    </w:p>
    <w:p w14:paraId="5CADF5AC" w14:textId="77777777" w:rsidR="00C17A72" w:rsidRPr="00F21B83" w:rsidRDefault="00C17A72" w:rsidP="00C17A72">
      <w:pPr>
        <w:numPr>
          <w:ilvl w:val="0"/>
          <w:numId w:val="15"/>
        </w:numPr>
        <w:jc w:val="both"/>
        <w:rPr>
          <w:color w:val="000000" w:themeColor="text1"/>
          <w:szCs w:val="26"/>
        </w:rPr>
      </w:pPr>
      <w:r w:rsidRPr="00F21B83">
        <w:rPr>
          <w:color w:val="000000" w:themeColor="text1"/>
          <w:szCs w:val="26"/>
        </w:rPr>
        <w:t>Nó là một trong những framework Javascript mãnh mẽ trên Github, và hầu hết phụ thuộc vào module NPM.</w:t>
      </w:r>
    </w:p>
    <w:p w14:paraId="18B69F4E" w14:textId="77777777" w:rsidR="00C17A72" w:rsidRPr="00F21B83" w:rsidRDefault="00C17A72" w:rsidP="00C17A72">
      <w:pPr>
        <w:numPr>
          <w:ilvl w:val="0"/>
          <w:numId w:val="15"/>
        </w:numPr>
        <w:jc w:val="both"/>
        <w:rPr>
          <w:color w:val="000000" w:themeColor="text1"/>
          <w:szCs w:val="26"/>
        </w:rPr>
      </w:pPr>
      <w:r w:rsidRPr="00F21B83">
        <w:rPr>
          <w:color w:val="000000" w:themeColor="text1"/>
          <w:szCs w:val="26"/>
        </w:rPr>
        <w:t>Socket.IO cũng có một cộng đồng lớn, có nghĩa là việc tìm kiếm sự giúp đỡ rất dễ dàng.</w:t>
      </w:r>
    </w:p>
    <w:p w14:paraId="310A2251" w14:textId="77777777" w:rsidR="00C17A72" w:rsidRPr="00F21B83" w:rsidRDefault="00C17A72" w:rsidP="00C17A72">
      <w:pPr>
        <w:pStyle w:val="NormalWeb"/>
        <w:spacing w:before="0" w:beforeAutospacing="0" w:after="0" w:afterAutospacing="0"/>
        <w:jc w:val="both"/>
        <w:rPr>
          <w:color w:val="000000" w:themeColor="text1"/>
          <w:szCs w:val="26"/>
        </w:rPr>
      </w:pPr>
    </w:p>
    <w:p w14:paraId="6CD352FE" w14:textId="77777777" w:rsidR="00C17A72" w:rsidRPr="00F21B83" w:rsidRDefault="00C17A72" w:rsidP="00C17A72">
      <w:pPr>
        <w:pStyle w:val="NormalWeb"/>
        <w:spacing w:before="0" w:beforeAutospacing="0" w:after="0" w:afterAutospacing="0"/>
        <w:jc w:val="both"/>
        <w:rPr>
          <w:color w:val="000000" w:themeColor="text1"/>
          <w:szCs w:val="26"/>
        </w:rPr>
      </w:pPr>
    </w:p>
    <w:p w14:paraId="0223C4C0" w14:textId="77777777" w:rsidR="00C17A72" w:rsidRPr="00F21B83" w:rsidRDefault="00C17A72" w:rsidP="00C17A72">
      <w:pPr>
        <w:pStyle w:val="NormalWeb"/>
        <w:spacing w:before="0" w:beforeAutospacing="0" w:after="0" w:afterAutospacing="0"/>
        <w:jc w:val="both"/>
        <w:rPr>
          <w:color w:val="000000" w:themeColor="text1"/>
          <w:szCs w:val="26"/>
        </w:rPr>
      </w:pPr>
    </w:p>
    <w:p w14:paraId="313FB193" w14:textId="77777777" w:rsidR="00C17A72" w:rsidRPr="00F21B83" w:rsidRDefault="00C17A72" w:rsidP="00C17A72">
      <w:pPr>
        <w:pStyle w:val="NormalWeb"/>
        <w:spacing w:before="0" w:beforeAutospacing="0" w:after="0" w:afterAutospacing="0"/>
        <w:jc w:val="both"/>
        <w:rPr>
          <w:color w:val="000000" w:themeColor="text1"/>
          <w:szCs w:val="26"/>
        </w:rPr>
      </w:pPr>
    </w:p>
    <w:p w14:paraId="738C143E" w14:textId="77777777" w:rsidR="00C17A72" w:rsidRPr="00F21B83" w:rsidRDefault="00C17A72" w:rsidP="00C17A72">
      <w:pPr>
        <w:pStyle w:val="NormalWeb"/>
        <w:spacing w:before="0" w:beforeAutospacing="0" w:after="0" w:afterAutospacing="0"/>
        <w:jc w:val="both"/>
        <w:rPr>
          <w:color w:val="000000" w:themeColor="text1"/>
          <w:szCs w:val="26"/>
        </w:rPr>
      </w:pPr>
    </w:p>
    <w:p w14:paraId="2B8C820A" w14:textId="77777777" w:rsidR="00B8779E" w:rsidRDefault="00B8779E">
      <w:pPr>
        <w:spacing w:after="160" w:line="259" w:lineRule="auto"/>
        <w:rPr>
          <w:b/>
          <w:bCs/>
          <w:color w:val="000000" w:themeColor="text1"/>
          <w:kern w:val="32"/>
          <w:sz w:val="32"/>
          <w:szCs w:val="32"/>
        </w:rPr>
      </w:pPr>
      <w:r>
        <w:rPr>
          <w:color w:val="000000" w:themeColor="text1"/>
        </w:rPr>
        <w:br w:type="page"/>
      </w:r>
    </w:p>
    <w:p w14:paraId="5FF17613" w14:textId="7F90D1B9" w:rsidR="00C17A72" w:rsidRPr="00F21B83" w:rsidRDefault="002645A0" w:rsidP="00EE1DAC">
      <w:pPr>
        <w:pStyle w:val="Heading1"/>
        <w:spacing w:before="0"/>
        <w:rPr>
          <w:rFonts w:cs="Times New Roman"/>
          <w:b w:val="0"/>
          <w:color w:val="000000" w:themeColor="text1"/>
        </w:rPr>
      </w:pPr>
      <w:r>
        <w:rPr>
          <w:rFonts w:cs="Times New Roman"/>
          <w:color w:val="000000" w:themeColor="text1"/>
        </w:rPr>
        <w:t>CHƯƠNG 2: CƠ CHẾ HOẠT ĐỘNG CỦA SOCKET.IO</w:t>
      </w:r>
    </w:p>
    <w:p w14:paraId="4D4B91F1" w14:textId="60678C8C" w:rsidR="00C17A72" w:rsidRPr="002C6E9C" w:rsidRDefault="00B8779E" w:rsidP="00B8779E">
      <w:pPr>
        <w:pStyle w:val="Heading3"/>
        <w:spacing w:before="0"/>
        <w:ind w:left="720" w:hanging="72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2.1</w:t>
      </w:r>
      <w:r w:rsidRPr="002C6E9C">
        <w:rPr>
          <w:rFonts w:ascii="Times New Roman" w:hAnsi="Times New Roman" w:cs="Times New Roman"/>
          <w:b/>
          <w:color w:val="000000" w:themeColor="text1"/>
          <w:sz w:val="28"/>
          <w:szCs w:val="32"/>
        </w:rPr>
        <w:tab/>
      </w:r>
      <w:r w:rsidR="00C17A72" w:rsidRPr="002C6E9C">
        <w:rPr>
          <w:rFonts w:ascii="Times New Roman" w:hAnsi="Times New Roman" w:cs="Times New Roman"/>
          <w:b/>
          <w:color w:val="000000" w:themeColor="text1"/>
          <w:sz w:val="28"/>
          <w:szCs w:val="32"/>
        </w:rPr>
        <w:t xml:space="preserve">Khai báo sử dụng </w:t>
      </w:r>
      <w:r w:rsidR="0059351D" w:rsidRPr="002C6E9C">
        <w:rPr>
          <w:rFonts w:ascii="Times New Roman" w:hAnsi="Times New Roman" w:cs="Times New Roman"/>
          <w:b/>
          <w:color w:val="000000" w:themeColor="text1"/>
          <w:sz w:val="28"/>
          <w:szCs w:val="32"/>
        </w:rPr>
        <w:t>S</w:t>
      </w:r>
      <w:r w:rsidR="00C17A72" w:rsidRPr="002C6E9C">
        <w:rPr>
          <w:rFonts w:ascii="Times New Roman" w:hAnsi="Times New Roman" w:cs="Times New Roman"/>
          <w:b/>
          <w:color w:val="000000" w:themeColor="text1"/>
          <w:sz w:val="28"/>
          <w:szCs w:val="32"/>
        </w:rPr>
        <w:t>ocket</w:t>
      </w:r>
      <w:r w:rsidR="0059351D" w:rsidRPr="002C6E9C">
        <w:rPr>
          <w:rFonts w:ascii="Times New Roman" w:hAnsi="Times New Roman" w:cs="Times New Roman"/>
          <w:b/>
          <w:color w:val="000000" w:themeColor="text1"/>
          <w:sz w:val="28"/>
          <w:szCs w:val="32"/>
        </w:rPr>
        <w:t>.IO</w:t>
      </w:r>
    </w:p>
    <w:p w14:paraId="672A98A0"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Cơ chế hoạt động của một ứng dụng realtime đó là thông qua server để lắng nghe (listen) data và truyền data về các máy client. Vì vậy cần cài khai báo sử dụng socketio ở cả phía server và client.</w:t>
      </w:r>
    </w:p>
    <w:p w14:paraId="682E164D"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noProof/>
          <w:color w:val="000000" w:themeColor="text1"/>
          <w:szCs w:val="26"/>
          <w:lang w:eastAsia="ja-JP"/>
        </w:rPr>
        <w:drawing>
          <wp:inline distT="0" distB="0" distL="0" distR="0" wp14:anchorId="10F93846" wp14:editId="43F07D37">
            <wp:extent cx="5972175" cy="2309495"/>
            <wp:effectExtent l="0" t="0" r="0" b="0"/>
            <wp:docPr id="2050" name="Picture 2" descr="https://viblo.asia/uploads/3a115a7c-af19-48a7-9dc3-7b0e16deab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viblo.asia/uploads/3a115a7c-af19-48a7-9dc3-7b0e16deabd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2309495"/>
                    </a:xfrm>
                    <a:prstGeom prst="rect">
                      <a:avLst/>
                    </a:prstGeom>
                    <a:noFill/>
                    <a:extLst/>
                  </pic:spPr>
                </pic:pic>
              </a:graphicData>
            </a:graphic>
          </wp:inline>
        </w:drawing>
      </w:r>
    </w:p>
    <w:p w14:paraId="4B1A828E"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Code khai báo sử dụng socketio ở server:</w:t>
      </w:r>
    </w:p>
    <w:p w14:paraId="530F61B8" w14:textId="77777777" w:rsidR="00C17A72" w:rsidRPr="00F21B83" w:rsidRDefault="00C17A72" w:rsidP="00C17A72">
      <w:pPr>
        <w:pStyle w:val="Heading3"/>
        <w:spacing w:before="0"/>
        <w:jc w:val="both"/>
        <w:rPr>
          <w:rFonts w:ascii="Times New Roman" w:hAnsi="Times New Roman" w:cs="Times New Roman"/>
          <w:color w:val="000000" w:themeColor="text1"/>
          <w:sz w:val="26"/>
          <w:szCs w:val="26"/>
        </w:rPr>
      </w:pPr>
      <w:r w:rsidRPr="00F21B83">
        <w:rPr>
          <w:rFonts w:ascii="Times New Roman" w:hAnsi="Times New Roman" w:cs="Times New Roman"/>
          <w:noProof/>
          <w:color w:val="000000" w:themeColor="text1"/>
          <w:sz w:val="26"/>
          <w:szCs w:val="26"/>
          <w:lang w:eastAsia="ja-JP"/>
        </w:rPr>
        <w:drawing>
          <wp:inline distT="0" distB="0" distL="0" distR="0" wp14:anchorId="7C009220" wp14:editId="3CF2CC16">
            <wp:extent cx="5972175" cy="2393950"/>
            <wp:effectExtent l="0" t="0" r="952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393950"/>
                    </a:xfrm>
                    <a:prstGeom prst="rect">
                      <a:avLst/>
                    </a:prstGeom>
                  </pic:spPr>
                </pic:pic>
              </a:graphicData>
            </a:graphic>
          </wp:inline>
        </w:drawing>
      </w:r>
    </w:p>
    <w:p w14:paraId="1024AB69" w14:textId="77777777" w:rsidR="00C17A72" w:rsidRPr="00F21B83" w:rsidRDefault="00C17A72" w:rsidP="00C17A72">
      <w:pPr>
        <w:jc w:val="both"/>
        <w:rPr>
          <w:rStyle w:val="content-post"/>
          <w:color w:val="000000" w:themeColor="text1"/>
          <w:szCs w:val="26"/>
        </w:rPr>
      </w:pPr>
      <w:r w:rsidRPr="00F21B83">
        <w:rPr>
          <w:rStyle w:val="content-post"/>
          <w:color w:val="000000" w:themeColor="text1"/>
          <w:szCs w:val="26"/>
        </w:rPr>
        <w:t>Code khai báo sử dụng socketio ở phía client</w:t>
      </w:r>
    </w:p>
    <w:p w14:paraId="69D08D45" w14:textId="77777777" w:rsidR="00C17A72" w:rsidRPr="00F21B83" w:rsidRDefault="00C17A72" w:rsidP="00C17A72">
      <w:pPr>
        <w:jc w:val="both"/>
        <w:rPr>
          <w:color w:val="000000" w:themeColor="text1"/>
          <w:szCs w:val="26"/>
        </w:rPr>
      </w:pPr>
      <w:r w:rsidRPr="00F21B83">
        <w:rPr>
          <w:noProof/>
          <w:color w:val="000000" w:themeColor="text1"/>
          <w:szCs w:val="26"/>
          <w:lang w:eastAsia="ja-JP"/>
        </w:rPr>
        <w:drawing>
          <wp:inline distT="0" distB="0" distL="0" distR="0" wp14:anchorId="498C4893" wp14:editId="25C90E6A">
            <wp:extent cx="5972175" cy="330073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300730"/>
                    </a:xfrm>
                    <a:prstGeom prst="rect">
                      <a:avLst/>
                    </a:prstGeom>
                  </pic:spPr>
                </pic:pic>
              </a:graphicData>
            </a:graphic>
          </wp:inline>
        </w:drawing>
      </w:r>
    </w:p>
    <w:p w14:paraId="00C87DC4" w14:textId="7A6412D3" w:rsidR="00C17A72" w:rsidRPr="002C6E9C" w:rsidRDefault="00B8779E" w:rsidP="00B8779E">
      <w:pPr>
        <w:pStyle w:val="Heading3"/>
        <w:spacing w:before="0"/>
        <w:ind w:left="720" w:hanging="720"/>
        <w:jc w:val="both"/>
        <w:rPr>
          <w:rFonts w:ascii="Times New Roman" w:hAnsi="Times New Roman" w:cs="Times New Roman"/>
          <w:b/>
          <w:color w:val="000000" w:themeColor="text1"/>
          <w:sz w:val="28"/>
          <w:szCs w:val="32"/>
        </w:rPr>
      </w:pPr>
      <w:r w:rsidRPr="002C6E9C">
        <w:rPr>
          <w:rFonts w:ascii="Times New Roman" w:hAnsi="Times New Roman" w:cs="Times New Roman"/>
          <w:b/>
          <w:color w:val="000000" w:themeColor="text1"/>
          <w:sz w:val="28"/>
          <w:szCs w:val="32"/>
        </w:rPr>
        <w:t>2.2</w:t>
      </w:r>
      <w:r w:rsidRPr="002C6E9C">
        <w:rPr>
          <w:rFonts w:ascii="Times New Roman" w:hAnsi="Times New Roman" w:cs="Times New Roman"/>
          <w:b/>
          <w:color w:val="000000" w:themeColor="text1"/>
          <w:sz w:val="28"/>
          <w:szCs w:val="32"/>
        </w:rPr>
        <w:tab/>
      </w:r>
      <w:r w:rsidR="00C17A72" w:rsidRPr="002C6E9C">
        <w:rPr>
          <w:rFonts w:ascii="Times New Roman" w:hAnsi="Times New Roman" w:cs="Times New Roman"/>
          <w:b/>
          <w:color w:val="000000" w:themeColor="text1"/>
          <w:sz w:val="28"/>
          <w:szCs w:val="32"/>
        </w:rPr>
        <w:t>Cơ chế lắng nghe, truyền dữ liệu của Socket.IO</w:t>
      </w:r>
    </w:p>
    <w:p w14:paraId="268D78AF"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Để lắng nghe data, ta sử dụng câu lệnh socket.on(), để phát dữ liệu thì sử dụng lệnh socket.emit() .</w:t>
      </w:r>
    </w:p>
    <w:p w14:paraId="1C5B990F"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Ví dụ:</w:t>
      </w:r>
    </w:p>
    <w:p w14:paraId="010B9E5F"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Client gửi 1 đoạn chat đi, thì khi đó ở phía server cần viết code để nhận dữ liệu đoạn code đó và truyền dữ liệu chat đó đi đến các server khác. Đồng thời ở ở phía client cũng cần viết code để gửi và nhận dữ liệu từ server.</w:t>
      </w:r>
    </w:p>
    <w:p w14:paraId="35C74A0A"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Client sẽ nhận được dữ liệu thông thường là json khi server trả dữ liệu về.</w:t>
      </w:r>
    </w:p>
    <w:p w14:paraId="39702136"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rPr>
        <w:t>Chú ý: socket.emit và socket.on luôn đi theo cặp</w:t>
      </w:r>
    </w:p>
    <w:p w14:paraId="1DB6EB76"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Code phía server</w:t>
      </w:r>
    </w:p>
    <w:p w14:paraId="0D73D55A" w14:textId="77777777" w:rsidR="00C17A72" w:rsidRPr="00F21B83" w:rsidRDefault="00C17A72" w:rsidP="00C17A72">
      <w:pPr>
        <w:pStyle w:val="Heading3"/>
        <w:spacing w:before="0"/>
        <w:jc w:val="both"/>
        <w:rPr>
          <w:rFonts w:ascii="Times New Roman" w:hAnsi="Times New Roman" w:cs="Times New Roman"/>
          <w:color w:val="000000" w:themeColor="text1"/>
          <w:sz w:val="26"/>
          <w:szCs w:val="26"/>
        </w:rPr>
      </w:pPr>
      <w:r w:rsidRPr="00F21B83">
        <w:rPr>
          <w:rFonts w:ascii="Times New Roman" w:hAnsi="Times New Roman" w:cs="Times New Roman"/>
          <w:noProof/>
          <w:color w:val="000000" w:themeColor="text1"/>
          <w:sz w:val="26"/>
          <w:szCs w:val="26"/>
          <w:lang w:eastAsia="ja-JP"/>
        </w:rPr>
        <w:drawing>
          <wp:inline distT="0" distB="0" distL="0" distR="0" wp14:anchorId="2D3AB846" wp14:editId="40BC1F02">
            <wp:extent cx="5972175" cy="5362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5362575"/>
                    </a:xfrm>
                    <a:prstGeom prst="rect">
                      <a:avLst/>
                    </a:prstGeom>
                  </pic:spPr>
                </pic:pic>
              </a:graphicData>
            </a:graphic>
          </wp:inline>
        </w:drawing>
      </w:r>
    </w:p>
    <w:p w14:paraId="2FCC9C1D" w14:textId="77777777" w:rsidR="00C17A72" w:rsidRPr="00F21B83" w:rsidRDefault="00C17A72" w:rsidP="00C17A72">
      <w:pPr>
        <w:jc w:val="both"/>
        <w:rPr>
          <w:color w:val="000000" w:themeColor="text1"/>
          <w:szCs w:val="26"/>
        </w:rPr>
      </w:pPr>
      <w:r w:rsidRPr="00F21B83">
        <w:rPr>
          <w:noProof/>
          <w:color w:val="000000" w:themeColor="text1"/>
          <w:szCs w:val="26"/>
          <w:lang w:eastAsia="ja-JP"/>
        </w:rPr>
        <w:drawing>
          <wp:inline distT="0" distB="0" distL="0" distR="0" wp14:anchorId="0BFE77CE" wp14:editId="3C46D8C7">
            <wp:extent cx="5953125" cy="1598295"/>
            <wp:effectExtent l="0" t="0" r="952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7451" cy="1604826"/>
                    </a:xfrm>
                    <a:prstGeom prst="rect">
                      <a:avLst/>
                    </a:prstGeom>
                  </pic:spPr>
                </pic:pic>
              </a:graphicData>
            </a:graphic>
          </wp:inline>
        </w:drawing>
      </w:r>
    </w:p>
    <w:p w14:paraId="578DC3C6" w14:textId="77777777" w:rsidR="00C17A72" w:rsidRPr="00F21B83" w:rsidRDefault="00C17A72" w:rsidP="00C17A72">
      <w:pPr>
        <w:pStyle w:val="Heading3"/>
        <w:spacing w:before="0"/>
        <w:jc w:val="both"/>
        <w:rPr>
          <w:rStyle w:val="content-post"/>
          <w:rFonts w:ascii="Times New Roman" w:hAnsi="Times New Roman" w:cs="Times New Roman"/>
          <w:b/>
          <w:color w:val="000000" w:themeColor="text1"/>
          <w:sz w:val="26"/>
          <w:szCs w:val="26"/>
        </w:rPr>
      </w:pPr>
      <w:r w:rsidRPr="00F21B83">
        <w:rPr>
          <w:rStyle w:val="content-post"/>
          <w:rFonts w:ascii="Times New Roman" w:hAnsi="Times New Roman" w:cs="Times New Roman"/>
          <w:color w:val="000000" w:themeColor="text1"/>
          <w:sz w:val="26"/>
          <w:szCs w:val="26"/>
        </w:rPr>
        <w:t>Code phía client</w:t>
      </w:r>
    </w:p>
    <w:p w14:paraId="749C6874" w14:textId="77777777" w:rsidR="00C17A72" w:rsidRPr="00F21B83" w:rsidRDefault="00C17A72" w:rsidP="00C17A72">
      <w:pPr>
        <w:pStyle w:val="Heading3"/>
        <w:spacing w:before="0"/>
        <w:jc w:val="both"/>
        <w:rPr>
          <w:rStyle w:val="content-post"/>
          <w:rFonts w:ascii="Times New Roman" w:hAnsi="Times New Roman" w:cs="Times New Roman"/>
          <w:b/>
          <w:color w:val="000000" w:themeColor="text1"/>
          <w:sz w:val="26"/>
          <w:szCs w:val="26"/>
        </w:rPr>
      </w:pPr>
      <w:r w:rsidRPr="00F21B83">
        <w:rPr>
          <w:rStyle w:val="content-post"/>
          <w:rFonts w:ascii="Times New Roman" w:hAnsi="Times New Roman" w:cs="Times New Roman"/>
          <w:color w:val="000000" w:themeColor="text1"/>
          <w:sz w:val="26"/>
          <w:szCs w:val="26"/>
        </w:rPr>
        <w:tab/>
      </w:r>
      <w:r w:rsidRPr="00F21B83">
        <w:rPr>
          <w:rFonts w:ascii="Times New Roman" w:hAnsi="Times New Roman" w:cs="Times New Roman"/>
          <w:noProof/>
          <w:color w:val="000000" w:themeColor="text1"/>
          <w:sz w:val="26"/>
          <w:szCs w:val="26"/>
          <w:lang w:eastAsia="ja-JP"/>
        </w:rPr>
        <w:drawing>
          <wp:inline distT="0" distB="0" distL="0" distR="0" wp14:anchorId="04F713F4" wp14:editId="15C519F6">
            <wp:extent cx="5972175" cy="5557520"/>
            <wp:effectExtent l="0" t="0" r="952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5557520"/>
                    </a:xfrm>
                    <a:prstGeom prst="rect">
                      <a:avLst/>
                    </a:prstGeom>
                  </pic:spPr>
                </pic:pic>
              </a:graphicData>
            </a:graphic>
          </wp:inline>
        </w:drawing>
      </w:r>
    </w:p>
    <w:p w14:paraId="2F602F11" w14:textId="77777777" w:rsidR="00C17A72" w:rsidRPr="00F21B83" w:rsidRDefault="00C17A72" w:rsidP="00C17A72">
      <w:pPr>
        <w:pStyle w:val="Heading3"/>
        <w:spacing w:before="0"/>
        <w:jc w:val="both"/>
        <w:rPr>
          <w:rFonts w:ascii="Times New Roman" w:hAnsi="Times New Roman" w:cs="Times New Roman"/>
          <w:b/>
          <w:color w:val="000000" w:themeColor="text1"/>
          <w:sz w:val="26"/>
          <w:szCs w:val="26"/>
          <w:lang w:val="vi-VN"/>
        </w:rPr>
      </w:pPr>
      <w:r w:rsidRPr="00F21B83">
        <w:rPr>
          <w:rFonts w:ascii="Times New Roman" w:hAnsi="Times New Roman" w:cs="Times New Roman"/>
          <w:noProof/>
          <w:color w:val="000000" w:themeColor="text1"/>
          <w:sz w:val="26"/>
          <w:szCs w:val="26"/>
          <w:lang w:eastAsia="ja-JP"/>
        </w:rPr>
        <w:drawing>
          <wp:inline distT="0" distB="0" distL="0" distR="0" wp14:anchorId="4581AD30" wp14:editId="1ADDD478">
            <wp:extent cx="5972175" cy="190881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1908810"/>
                    </a:xfrm>
                    <a:prstGeom prst="rect">
                      <a:avLst/>
                    </a:prstGeom>
                  </pic:spPr>
                </pic:pic>
              </a:graphicData>
            </a:graphic>
          </wp:inline>
        </w:drawing>
      </w:r>
    </w:p>
    <w:p w14:paraId="17FA5BA5" w14:textId="77777777" w:rsidR="00C17A72" w:rsidRPr="00F21B83" w:rsidRDefault="00C17A72" w:rsidP="00C17A72">
      <w:pPr>
        <w:pStyle w:val="NormalWeb"/>
        <w:spacing w:before="0" w:beforeAutospacing="0" w:after="0" w:afterAutospacing="0"/>
        <w:jc w:val="both"/>
        <w:rPr>
          <w:color w:val="000000" w:themeColor="text1"/>
          <w:szCs w:val="26"/>
          <w:lang w:val="vi-VN"/>
        </w:rPr>
      </w:pPr>
      <w:r w:rsidRPr="00F21B83">
        <w:rPr>
          <w:color w:val="000000" w:themeColor="text1"/>
          <w:szCs w:val="26"/>
          <w:lang w:val="vi-VN"/>
        </w:rPr>
        <w:t>Lưu ý: socket.on và socket.emit có parameter thứ 1 là tên đường truyền. Tên đường truyền có thể là tên bất ký, tuy nhiên đễ truyền và nhận dữ liệu của chung 1 đường truyền thì tên đường truyền phải giống nhau.</w:t>
      </w:r>
    </w:p>
    <w:p w14:paraId="7A9A92D1" w14:textId="2891B3E0" w:rsidR="00C17A72" w:rsidRPr="00F21B83" w:rsidRDefault="00B8779E" w:rsidP="00C17A72">
      <w:pPr>
        <w:pStyle w:val="NormalWeb"/>
        <w:spacing w:before="0" w:beforeAutospacing="0" w:after="0" w:afterAutospacing="0"/>
        <w:jc w:val="both"/>
        <w:rPr>
          <w:color w:val="000000" w:themeColor="text1"/>
          <w:szCs w:val="26"/>
          <w:lang w:val="vi-VN"/>
        </w:rPr>
      </w:pPr>
      <w:r>
        <w:rPr>
          <w:color w:val="000000" w:themeColor="text1"/>
          <w:szCs w:val="26"/>
          <w:lang w:val="vi-VN"/>
        </w:rPr>
        <w:t>Ví d</w:t>
      </w:r>
      <w:r w:rsidRPr="00B8779E">
        <w:rPr>
          <w:color w:val="000000" w:themeColor="text1"/>
          <w:szCs w:val="26"/>
          <w:lang w:val="vi-VN"/>
        </w:rPr>
        <w:t>ụ</w:t>
      </w:r>
      <w:r w:rsidR="00C17A72" w:rsidRPr="00F21B83">
        <w:rPr>
          <w:color w:val="000000" w:themeColor="text1"/>
          <w:szCs w:val="26"/>
          <w:lang w:val="vi-VN"/>
        </w:rPr>
        <w:t>: client gửi data bằng đường truyền có tên là Client-Sent-data, thì để nhận được data của đường truyền này thì server của phải khai báo tên đường truyền là Client-Sent-data trong lệnh socket.on.</w:t>
      </w:r>
    </w:p>
    <w:p w14:paraId="16FF5FE1" w14:textId="77777777" w:rsidR="00C17A72" w:rsidRPr="00F21B83" w:rsidRDefault="00C17A72" w:rsidP="00C17A72">
      <w:pPr>
        <w:pStyle w:val="NormalWeb"/>
        <w:spacing w:before="0" w:beforeAutospacing="0" w:after="0" w:afterAutospacing="0"/>
        <w:jc w:val="both"/>
        <w:rPr>
          <w:color w:val="000000" w:themeColor="text1"/>
          <w:szCs w:val="26"/>
        </w:rPr>
      </w:pPr>
      <w:r w:rsidRPr="00F21B83">
        <w:rPr>
          <w:color w:val="000000" w:themeColor="text1"/>
          <w:szCs w:val="26"/>
        </w:rPr>
        <w:t>Client send</w:t>
      </w:r>
    </w:p>
    <w:p w14:paraId="5E0DE944" w14:textId="77777777" w:rsidR="00C17A72" w:rsidRPr="00F21B83" w:rsidRDefault="00C17A72" w:rsidP="00C17A72">
      <w:pPr>
        <w:pStyle w:val="Heading3"/>
        <w:spacing w:before="0"/>
        <w:jc w:val="both"/>
        <w:rPr>
          <w:rFonts w:ascii="Times New Roman" w:hAnsi="Times New Roman" w:cs="Times New Roman"/>
          <w:color w:val="000000" w:themeColor="text1"/>
          <w:sz w:val="26"/>
          <w:szCs w:val="26"/>
          <w:lang w:val="vi-VN"/>
        </w:rPr>
      </w:pPr>
      <w:r w:rsidRPr="00F21B83">
        <w:rPr>
          <w:rFonts w:ascii="Times New Roman" w:hAnsi="Times New Roman" w:cs="Times New Roman"/>
          <w:noProof/>
          <w:color w:val="000000" w:themeColor="text1"/>
          <w:sz w:val="26"/>
          <w:szCs w:val="26"/>
          <w:lang w:eastAsia="ja-JP"/>
        </w:rPr>
        <w:drawing>
          <wp:inline distT="0" distB="0" distL="0" distR="0" wp14:anchorId="4B2CC4C1" wp14:editId="0F84ECB1">
            <wp:extent cx="5972175" cy="1501775"/>
            <wp:effectExtent l="0" t="0" r="952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1501775"/>
                    </a:xfrm>
                    <a:prstGeom prst="rect">
                      <a:avLst/>
                    </a:prstGeom>
                  </pic:spPr>
                </pic:pic>
              </a:graphicData>
            </a:graphic>
          </wp:inline>
        </w:drawing>
      </w:r>
    </w:p>
    <w:p w14:paraId="56BACE30" w14:textId="77777777" w:rsidR="00C17A72" w:rsidRPr="00F21B83" w:rsidRDefault="00C17A72" w:rsidP="00C17A72">
      <w:pPr>
        <w:jc w:val="both"/>
        <w:rPr>
          <w:rStyle w:val="content-post"/>
          <w:color w:val="000000" w:themeColor="text1"/>
          <w:szCs w:val="26"/>
        </w:rPr>
      </w:pPr>
      <w:r w:rsidRPr="00F21B83">
        <w:rPr>
          <w:rStyle w:val="content-post"/>
          <w:color w:val="000000" w:themeColor="text1"/>
          <w:szCs w:val="26"/>
        </w:rPr>
        <w:t>Server listen</w:t>
      </w:r>
    </w:p>
    <w:p w14:paraId="5784E446" w14:textId="77777777" w:rsidR="00C17A72" w:rsidRPr="00F21B83" w:rsidRDefault="00C17A72" w:rsidP="00C17A72">
      <w:pPr>
        <w:jc w:val="both"/>
        <w:rPr>
          <w:color w:val="000000" w:themeColor="text1"/>
          <w:szCs w:val="26"/>
          <w:lang w:val="vi-VN"/>
        </w:rPr>
      </w:pPr>
      <w:r w:rsidRPr="00F21B83">
        <w:rPr>
          <w:noProof/>
          <w:color w:val="000000" w:themeColor="text1"/>
          <w:szCs w:val="26"/>
          <w:lang w:eastAsia="ja-JP"/>
        </w:rPr>
        <w:drawing>
          <wp:inline distT="0" distB="0" distL="0" distR="0" wp14:anchorId="79790E33" wp14:editId="3422BACE">
            <wp:extent cx="5972175" cy="84074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840740"/>
                    </a:xfrm>
                    <a:prstGeom prst="rect">
                      <a:avLst/>
                    </a:prstGeom>
                  </pic:spPr>
                </pic:pic>
              </a:graphicData>
            </a:graphic>
          </wp:inline>
        </w:drawing>
      </w:r>
    </w:p>
    <w:p w14:paraId="20362D4B" w14:textId="77777777" w:rsidR="00C17A72" w:rsidRPr="00F21B83" w:rsidRDefault="00C17A72" w:rsidP="00C17A72">
      <w:pPr>
        <w:jc w:val="both"/>
        <w:rPr>
          <w:color w:val="000000" w:themeColor="text1"/>
          <w:szCs w:val="26"/>
        </w:rPr>
      </w:pPr>
      <w:r w:rsidRPr="00F21B83">
        <w:rPr>
          <w:color w:val="000000" w:themeColor="text1"/>
          <w:szCs w:val="26"/>
        </w:rPr>
        <w:t>Lưu ý: Khi sử dụng callback option, nên truyền data dưới dạng json, hoặc object, hoặc string</w:t>
      </w:r>
    </w:p>
    <w:p w14:paraId="5974643F" w14:textId="77777777" w:rsidR="00C17A72" w:rsidRPr="00F21B83" w:rsidRDefault="00C17A72" w:rsidP="00C17A72">
      <w:pPr>
        <w:jc w:val="both"/>
        <w:rPr>
          <w:color w:val="000000" w:themeColor="text1"/>
          <w:szCs w:val="26"/>
        </w:rPr>
      </w:pPr>
      <w:r w:rsidRPr="00F21B83">
        <w:rPr>
          <w:color w:val="000000" w:themeColor="text1"/>
          <w:szCs w:val="26"/>
        </w:rPr>
        <w:t>Khi emit một sự kiện ở phía client, không cần phương thức form action, tất cả đều được xử lý dưới js được viết theo kiểu callback function.</w:t>
      </w:r>
    </w:p>
    <w:p w14:paraId="6136A219" w14:textId="33D5D65E" w:rsidR="00C17A72" w:rsidRPr="002C6E9C" w:rsidRDefault="00B8779E" w:rsidP="00B8779E">
      <w:pPr>
        <w:pStyle w:val="Heading1"/>
        <w:ind w:left="720" w:hanging="720"/>
        <w:jc w:val="left"/>
        <w:rPr>
          <w:rFonts w:cs="Times New Roman"/>
          <w:b w:val="0"/>
          <w:color w:val="000000" w:themeColor="text1"/>
          <w:sz w:val="28"/>
        </w:rPr>
      </w:pPr>
      <w:r w:rsidRPr="002C6E9C">
        <w:rPr>
          <w:rFonts w:cs="Times New Roman"/>
          <w:color w:val="000000" w:themeColor="text1"/>
          <w:sz w:val="28"/>
        </w:rPr>
        <w:t>2.3</w:t>
      </w:r>
      <w:r w:rsidRPr="002C6E9C">
        <w:rPr>
          <w:rFonts w:cs="Times New Roman"/>
          <w:color w:val="000000" w:themeColor="text1"/>
          <w:sz w:val="28"/>
        </w:rPr>
        <w:tab/>
      </w:r>
      <w:r w:rsidR="00C17A72" w:rsidRPr="002C6E9C">
        <w:rPr>
          <w:rFonts w:cs="Times New Roman"/>
          <w:color w:val="000000" w:themeColor="text1"/>
          <w:sz w:val="28"/>
        </w:rPr>
        <w:t>Socket.IO Broadcasting</w:t>
      </w:r>
    </w:p>
    <w:p w14:paraId="07F5716D" w14:textId="16B79FD3" w:rsidR="00C17A72" w:rsidRPr="00F21B83" w:rsidRDefault="00C17A72" w:rsidP="00C17A72">
      <w:pPr>
        <w:jc w:val="both"/>
        <w:rPr>
          <w:color w:val="000000" w:themeColor="text1"/>
          <w:szCs w:val="26"/>
        </w:rPr>
      </w:pPr>
      <w:r w:rsidRPr="00F21B83">
        <w:rPr>
          <w:color w:val="000000" w:themeColor="text1"/>
          <w:szCs w:val="26"/>
        </w:rPr>
        <w:t>Broadcasting nghĩa là gửi một tin nhắn đến tất cả người dùng đang kết nối. Broadcasting có thể thực hiện ở nhiều cấp độ. Chúng ta có thể gửi tin nhắn đến tất cả người dùng đang kết nối, khách hàng có tên bất kỳ và cả khách hàng ở trong một phòng cụ thể. Để phát một sự kiện cho tất cả các khách hàng, chún</w:t>
      </w:r>
      <w:r w:rsidR="00B8779E">
        <w:rPr>
          <w:color w:val="000000" w:themeColor="text1"/>
          <w:szCs w:val="26"/>
        </w:rPr>
        <w:t>g ta có thể sử dụng phương thức io.sockets.emit</w:t>
      </w:r>
    </w:p>
    <w:p w14:paraId="6E0D1BFE" w14:textId="77777777" w:rsidR="00C17A72" w:rsidRPr="00F21B83" w:rsidRDefault="00C17A72" w:rsidP="00C17A72">
      <w:pPr>
        <w:rPr>
          <w:color w:val="000000" w:themeColor="text1"/>
          <w:szCs w:val="26"/>
        </w:rPr>
      </w:pPr>
      <w:r w:rsidRPr="00F21B83">
        <w:rPr>
          <w:b/>
          <w:bCs/>
          <w:color w:val="000000" w:themeColor="text1"/>
          <w:szCs w:val="26"/>
        </w:rPr>
        <w:t>Lưu ý</w:t>
      </w:r>
      <w:r w:rsidRPr="00F21B83">
        <w:rPr>
          <w:color w:val="000000" w:themeColor="text1"/>
          <w:szCs w:val="26"/>
        </w:rPr>
        <w:t>: Thao tác này sẽ phát ra sự kiện cho TẤT CẢ máy khách đang được kết nối.</w:t>
      </w:r>
    </w:p>
    <w:p w14:paraId="07F7BE5C" w14:textId="77777777" w:rsidR="00C17A72" w:rsidRPr="00F21B83" w:rsidRDefault="00C17A72" w:rsidP="00C17A72">
      <w:pPr>
        <w:rPr>
          <w:color w:val="000000" w:themeColor="text1"/>
          <w:szCs w:val="26"/>
        </w:rPr>
      </w:pPr>
      <w:r w:rsidRPr="00F21B83">
        <w:rPr>
          <w:color w:val="000000" w:themeColor="text1"/>
          <w:szCs w:val="26"/>
        </w:rPr>
        <w:t xml:space="preserve">Trong ví dụ này tôi sẽ phát ra sự kiện cho tất cả máy khách đang kết nối. </w:t>
      </w:r>
    </w:p>
    <w:p w14:paraId="464E963B" w14:textId="77777777" w:rsidR="00C17A72" w:rsidRPr="00F21B83" w:rsidRDefault="00C17A72" w:rsidP="00C17A72">
      <w:pPr>
        <w:jc w:val="both"/>
        <w:rPr>
          <w:color w:val="000000" w:themeColor="text1"/>
          <w:szCs w:val="26"/>
        </w:rPr>
      </w:pPr>
      <w:r w:rsidRPr="00F21B83">
        <w:rPr>
          <w:noProof/>
          <w:color w:val="000000" w:themeColor="text1"/>
          <w:szCs w:val="26"/>
          <w:lang w:eastAsia="ja-JP"/>
        </w:rPr>
        <w:drawing>
          <wp:inline distT="0" distB="0" distL="0" distR="0" wp14:anchorId="3365497A" wp14:editId="4FC0A297">
            <wp:extent cx="5972175" cy="310578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105785"/>
                    </a:xfrm>
                    <a:prstGeom prst="rect">
                      <a:avLst/>
                    </a:prstGeom>
                  </pic:spPr>
                </pic:pic>
              </a:graphicData>
            </a:graphic>
          </wp:inline>
        </w:drawing>
      </w:r>
    </w:p>
    <w:p w14:paraId="4FE621DC" w14:textId="77777777" w:rsidR="00C17A72" w:rsidRPr="00F21B83" w:rsidRDefault="00C17A72" w:rsidP="00C17A72">
      <w:pPr>
        <w:jc w:val="both"/>
        <w:rPr>
          <w:color w:val="000000" w:themeColor="text1"/>
          <w:szCs w:val="26"/>
        </w:rPr>
      </w:pPr>
      <w:r w:rsidRPr="00F21B83">
        <w:rPr>
          <w:color w:val="000000" w:themeColor="text1"/>
          <w:szCs w:val="26"/>
        </w:rPr>
        <w:t>Về phía máy khách, chúng ta tiến hành xử lý sự kiện broadcast.</w:t>
      </w:r>
    </w:p>
    <w:p w14:paraId="4AADD940" w14:textId="77777777" w:rsidR="00C17A72" w:rsidRPr="00F21B83" w:rsidRDefault="00C17A72" w:rsidP="00C17A72">
      <w:pPr>
        <w:jc w:val="both"/>
        <w:rPr>
          <w:color w:val="000000" w:themeColor="text1"/>
          <w:szCs w:val="26"/>
        </w:rPr>
      </w:pPr>
      <w:r w:rsidRPr="00F21B83">
        <w:rPr>
          <w:noProof/>
          <w:color w:val="000000" w:themeColor="text1"/>
          <w:szCs w:val="26"/>
          <w:lang w:eastAsia="ja-JP"/>
        </w:rPr>
        <w:drawing>
          <wp:inline distT="0" distB="0" distL="0" distR="0" wp14:anchorId="2C2A4975" wp14:editId="6D50D5BB">
            <wp:extent cx="5972175" cy="24606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460625"/>
                    </a:xfrm>
                    <a:prstGeom prst="rect">
                      <a:avLst/>
                    </a:prstGeom>
                  </pic:spPr>
                </pic:pic>
              </a:graphicData>
            </a:graphic>
          </wp:inline>
        </w:drawing>
      </w:r>
    </w:p>
    <w:p w14:paraId="0A744E69" w14:textId="77777777" w:rsidR="00C17A72" w:rsidRPr="00F21B83" w:rsidRDefault="00C17A72" w:rsidP="00C17A72">
      <w:pPr>
        <w:jc w:val="both"/>
        <w:rPr>
          <w:color w:val="000000" w:themeColor="text1"/>
          <w:szCs w:val="26"/>
        </w:rPr>
      </w:pPr>
    </w:p>
    <w:p w14:paraId="2AF0C3AC" w14:textId="77777777" w:rsidR="00C17A72" w:rsidRPr="00F21B83" w:rsidRDefault="00C17A72" w:rsidP="00C17A72">
      <w:pPr>
        <w:jc w:val="both"/>
        <w:rPr>
          <w:color w:val="000000" w:themeColor="text1"/>
          <w:szCs w:val="26"/>
        </w:rPr>
      </w:pPr>
      <w:r w:rsidRPr="00F21B83">
        <w:rPr>
          <w:color w:val="000000" w:themeColor="text1"/>
          <w:szCs w:val="26"/>
        </w:rPr>
        <w:t>Bây giờ khi có người mới kết nối sẽ có thông điệp chào mừng và những người đã kết nối trước đó sẽ nhận được có bao nhiêu người đang kết nối với máy chủ.</w:t>
      </w:r>
    </w:p>
    <w:p w14:paraId="718F79CB" w14:textId="77777777" w:rsidR="00C17A72" w:rsidRPr="00F21B83" w:rsidRDefault="00C17A72" w:rsidP="00C17A72">
      <w:pPr>
        <w:jc w:val="both"/>
        <w:rPr>
          <w:color w:val="000000" w:themeColor="text1"/>
          <w:sz w:val="24"/>
        </w:rPr>
      </w:pPr>
    </w:p>
    <w:p w14:paraId="2840588F" w14:textId="77777777" w:rsidR="00C17A72" w:rsidRPr="00F21B83" w:rsidRDefault="00C17A72" w:rsidP="00C17A72">
      <w:pPr>
        <w:jc w:val="both"/>
        <w:rPr>
          <w:color w:val="000000" w:themeColor="text1"/>
          <w:szCs w:val="26"/>
        </w:rPr>
      </w:pPr>
    </w:p>
    <w:p w14:paraId="47922A82" w14:textId="77777777" w:rsidR="00C17A72" w:rsidRPr="00F21B83" w:rsidRDefault="00C17A72" w:rsidP="00C17A72">
      <w:pPr>
        <w:jc w:val="both"/>
        <w:rPr>
          <w:color w:val="000000" w:themeColor="text1"/>
          <w:szCs w:val="26"/>
        </w:rPr>
      </w:pPr>
    </w:p>
    <w:p w14:paraId="4D759EC8" w14:textId="77777777" w:rsidR="00C17A72" w:rsidRPr="00F21B83" w:rsidRDefault="00C17A72" w:rsidP="00C17A72">
      <w:pPr>
        <w:jc w:val="both"/>
        <w:rPr>
          <w:color w:val="000000" w:themeColor="text1"/>
          <w:szCs w:val="26"/>
        </w:rPr>
      </w:pPr>
    </w:p>
    <w:p w14:paraId="34594B87" w14:textId="77777777" w:rsidR="00C17A72" w:rsidRPr="00F21B83" w:rsidRDefault="00C17A72" w:rsidP="00C17A72">
      <w:pPr>
        <w:jc w:val="both"/>
        <w:rPr>
          <w:color w:val="000000" w:themeColor="text1"/>
          <w:szCs w:val="26"/>
        </w:rPr>
      </w:pPr>
    </w:p>
    <w:p w14:paraId="3703B5F8" w14:textId="77777777" w:rsidR="0072368E" w:rsidRDefault="0072368E">
      <w:pPr>
        <w:spacing w:after="160" w:line="259" w:lineRule="auto"/>
        <w:rPr>
          <w:b/>
          <w:color w:val="000000" w:themeColor="text1"/>
          <w:sz w:val="32"/>
          <w:szCs w:val="32"/>
        </w:rPr>
      </w:pPr>
      <w:r>
        <w:rPr>
          <w:b/>
          <w:color w:val="000000" w:themeColor="text1"/>
          <w:sz w:val="32"/>
          <w:szCs w:val="32"/>
        </w:rPr>
        <w:br w:type="page"/>
      </w:r>
    </w:p>
    <w:p w14:paraId="60B350F5" w14:textId="07F37635" w:rsidR="00C17A72" w:rsidRPr="00F21B83" w:rsidRDefault="00311435" w:rsidP="00311435">
      <w:pPr>
        <w:jc w:val="center"/>
        <w:rPr>
          <w:b/>
          <w:color w:val="000000" w:themeColor="text1"/>
          <w:sz w:val="32"/>
          <w:szCs w:val="32"/>
        </w:rPr>
      </w:pPr>
      <w:r>
        <w:rPr>
          <w:b/>
          <w:color w:val="000000" w:themeColor="text1"/>
          <w:sz w:val="32"/>
          <w:szCs w:val="32"/>
        </w:rPr>
        <w:t>CHƯƠNG 3: SO SÁNH SOCKET.IO VỚI WEBSOCKET</w:t>
      </w:r>
    </w:p>
    <w:p w14:paraId="5A35BBD1" w14:textId="77777777" w:rsidR="00C17A72" w:rsidRPr="00F21B83" w:rsidRDefault="00C17A72" w:rsidP="00C17A72">
      <w:pPr>
        <w:jc w:val="both"/>
        <w:rPr>
          <w:color w:val="000000" w:themeColor="text1"/>
          <w:szCs w:val="26"/>
        </w:rPr>
      </w:pPr>
      <w:r w:rsidRPr="00F21B83">
        <w:rPr>
          <w:color w:val="000000" w:themeColor="text1"/>
          <w:szCs w:val="26"/>
        </w:rPr>
        <w:t>Websocket là một kỹ thuật Reverse Ajax, dữ liệu truyền tải thông qua giao thức HTTP (thường dùng với kĩ thuật Ajax) chứa nhiều dữ liệu không cần thiết trong phần header. Một header request/response của HTTP có kích thước khoảng 871 byte, trong khi với WebSocket, kích thước này chỉ là 2 byte (sau khi đã kết nối).</w:t>
      </w:r>
      <w:r w:rsidRPr="00F21B83">
        <w:rPr>
          <w:color w:val="000000" w:themeColor="text1"/>
          <w:szCs w:val="26"/>
        </w:rPr>
        <w:br/>
        <w:t>Vậy giả sử bạn làm một ứng dụng game có thể tới 10,000 người chơi đăng nhập cùng lúc, và mỗi giây họ sẽ gửi/nhận dữ liệu từ server. Hãy so sánh lượng dữ liệu header mà giao thức HTTP và WebSocket trong mỗi giây:</w:t>
      </w:r>
    </w:p>
    <w:p w14:paraId="5A732195" w14:textId="77777777" w:rsidR="00C17A72" w:rsidRPr="00F21B83" w:rsidRDefault="00C17A72" w:rsidP="00C17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zCs w:val="26"/>
        </w:rPr>
      </w:pPr>
      <w:r w:rsidRPr="00F21B83">
        <w:rPr>
          <w:color w:val="000000" w:themeColor="text1"/>
          <w:szCs w:val="26"/>
        </w:rPr>
        <w:t>- HTTP: 871 x 10,000 = 8,710,000 bytes = 69,680,000 bits per second (66 Mbps)</w:t>
      </w:r>
    </w:p>
    <w:p w14:paraId="0DDC371C" w14:textId="77777777" w:rsidR="00C17A72" w:rsidRPr="00F21B83" w:rsidRDefault="00C17A72" w:rsidP="00C17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zCs w:val="26"/>
        </w:rPr>
      </w:pPr>
      <w:r w:rsidRPr="00F21B83">
        <w:rPr>
          <w:color w:val="000000" w:themeColor="text1"/>
          <w:szCs w:val="26"/>
        </w:rPr>
        <w:t>- WebSocket: 2 x 10,000 = 20,000 bytes = 160,000 bits per second (0.153 Kbps)</w:t>
      </w:r>
    </w:p>
    <w:p w14:paraId="543AE8D0" w14:textId="77777777" w:rsidR="00C17A72" w:rsidRPr="00F21B83" w:rsidRDefault="00C17A72" w:rsidP="00C17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zCs w:val="26"/>
        </w:rPr>
      </w:pPr>
      <w:r w:rsidRPr="00F21B83">
        <w:rPr>
          <w:color w:val="000000" w:themeColor="text1"/>
          <w:szCs w:val="26"/>
        </w:rPr>
        <w:t>Websocket dựa trên html5 nên không hỗ trợ hầu hết các trình duyệt web.</w:t>
      </w:r>
    </w:p>
    <w:p w14:paraId="730263E1" w14:textId="77777777" w:rsidR="00C17A72" w:rsidRPr="00F21B83" w:rsidRDefault="00C17A72" w:rsidP="00C17A72">
      <w:pPr>
        <w:jc w:val="both"/>
        <w:rPr>
          <w:color w:val="000000" w:themeColor="text1"/>
          <w:szCs w:val="26"/>
          <w:lang w:val="vi-VN"/>
        </w:rPr>
      </w:pPr>
      <w:r w:rsidRPr="00F21B83">
        <w:rPr>
          <w:color w:val="000000" w:themeColor="text1"/>
          <w:szCs w:val="26"/>
          <w:lang w:val="vi-VN"/>
        </w:rPr>
        <w:t>Socket.IO là một WebSocket</w:t>
      </w:r>
      <w:r w:rsidRPr="00F21B83">
        <w:rPr>
          <w:color w:val="000000" w:themeColor="text1"/>
          <w:szCs w:val="26"/>
        </w:rPr>
        <w:t xml:space="preserve"> </w:t>
      </w:r>
      <w:r w:rsidRPr="00F21B83">
        <w:rPr>
          <w:color w:val="000000" w:themeColor="text1"/>
          <w:szCs w:val="26"/>
          <w:lang w:val="vi-VN"/>
        </w:rPr>
        <w:t>API được tạo bởi Guillermo Rauch, CTO của LearnBoost và nhà khoa học hàng đầu của LearnBoost Labs. Socket.IO sẽ sử dụng tính năng detection xem kết nối có được thiết lập với WebSocket, AJAX long polling, Flash, v.v., giúp tạo các ứng dụng real-time thực hoạt động ở mọi nơi một cách nhanh chóng. Socket.IO cũng cung cấp API cho Node.js trông rất giống API phía máy khách.</w:t>
      </w:r>
    </w:p>
    <w:p w14:paraId="3DBE934B" w14:textId="77777777" w:rsidR="00C17A72" w:rsidRPr="00F21B83" w:rsidRDefault="00C17A72" w:rsidP="00C17A72">
      <w:pPr>
        <w:jc w:val="both"/>
        <w:rPr>
          <w:rStyle w:val="tlid-translation"/>
          <w:color w:val="000000" w:themeColor="text1"/>
          <w:szCs w:val="26"/>
          <w:lang w:val="vi-VN"/>
        </w:rPr>
      </w:pPr>
      <w:r w:rsidRPr="00F21B83">
        <w:rPr>
          <w:rStyle w:val="tlid-translation"/>
          <w:color w:val="000000" w:themeColor="text1"/>
          <w:szCs w:val="26"/>
          <w:lang w:val="vi-VN"/>
        </w:rPr>
        <w:t>Socket.IO đơn giản hóa API WebSocket và thống nhất các API của các transports.. Các transports bao gồm:</w:t>
      </w:r>
    </w:p>
    <w:p w14:paraId="53257518" w14:textId="77777777" w:rsidR="00C17A72" w:rsidRPr="00F21B83" w:rsidRDefault="00C17A72" w:rsidP="00C17A72">
      <w:pPr>
        <w:numPr>
          <w:ilvl w:val="0"/>
          <w:numId w:val="17"/>
        </w:numPr>
        <w:shd w:val="clear" w:color="auto" w:fill="FFFFFF"/>
        <w:jc w:val="both"/>
        <w:rPr>
          <w:color w:val="000000" w:themeColor="text1"/>
          <w:spacing w:val="2"/>
          <w:szCs w:val="26"/>
        </w:rPr>
      </w:pPr>
      <w:r w:rsidRPr="00F21B83">
        <w:rPr>
          <w:color w:val="000000" w:themeColor="text1"/>
          <w:spacing w:val="2"/>
          <w:szCs w:val="26"/>
        </w:rPr>
        <w:t>WebSocket</w:t>
      </w:r>
    </w:p>
    <w:p w14:paraId="5F09F32E" w14:textId="77777777" w:rsidR="00C17A72" w:rsidRPr="00F21B83" w:rsidRDefault="00C17A72" w:rsidP="00C17A72">
      <w:pPr>
        <w:numPr>
          <w:ilvl w:val="0"/>
          <w:numId w:val="17"/>
        </w:numPr>
        <w:shd w:val="clear" w:color="auto" w:fill="FFFFFF"/>
        <w:jc w:val="both"/>
        <w:rPr>
          <w:color w:val="000000" w:themeColor="text1"/>
          <w:spacing w:val="2"/>
          <w:szCs w:val="26"/>
        </w:rPr>
      </w:pPr>
      <w:r w:rsidRPr="00F21B83">
        <w:rPr>
          <w:color w:val="000000" w:themeColor="text1"/>
          <w:spacing w:val="2"/>
          <w:szCs w:val="26"/>
        </w:rPr>
        <w:t>Flash Socket</w:t>
      </w:r>
    </w:p>
    <w:p w14:paraId="1BC32745" w14:textId="77777777" w:rsidR="00C17A72" w:rsidRPr="00F21B83" w:rsidRDefault="00C17A72" w:rsidP="00C17A72">
      <w:pPr>
        <w:numPr>
          <w:ilvl w:val="0"/>
          <w:numId w:val="17"/>
        </w:numPr>
        <w:shd w:val="clear" w:color="auto" w:fill="FFFFFF"/>
        <w:jc w:val="both"/>
        <w:rPr>
          <w:color w:val="000000" w:themeColor="text1"/>
          <w:spacing w:val="2"/>
          <w:szCs w:val="26"/>
        </w:rPr>
      </w:pPr>
      <w:r w:rsidRPr="00F21B83">
        <w:rPr>
          <w:color w:val="000000" w:themeColor="text1"/>
          <w:spacing w:val="2"/>
          <w:szCs w:val="26"/>
        </w:rPr>
        <w:t>AJAX long-polling</w:t>
      </w:r>
    </w:p>
    <w:p w14:paraId="28C649B3" w14:textId="77777777" w:rsidR="00C17A72" w:rsidRPr="00F21B83" w:rsidRDefault="00C17A72" w:rsidP="00C17A72">
      <w:pPr>
        <w:numPr>
          <w:ilvl w:val="0"/>
          <w:numId w:val="17"/>
        </w:numPr>
        <w:shd w:val="clear" w:color="auto" w:fill="FFFFFF"/>
        <w:jc w:val="both"/>
        <w:rPr>
          <w:color w:val="000000" w:themeColor="text1"/>
          <w:spacing w:val="2"/>
          <w:szCs w:val="26"/>
        </w:rPr>
      </w:pPr>
      <w:r w:rsidRPr="00F21B83">
        <w:rPr>
          <w:color w:val="000000" w:themeColor="text1"/>
          <w:spacing w:val="2"/>
          <w:szCs w:val="26"/>
        </w:rPr>
        <w:t>AJAX multipart streaming</w:t>
      </w:r>
    </w:p>
    <w:p w14:paraId="5A062461" w14:textId="77777777" w:rsidR="00C17A72" w:rsidRPr="00F21B83" w:rsidRDefault="00C17A72" w:rsidP="00C17A72">
      <w:pPr>
        <w:numPr>
          <w:ilvl w:val="0"/>
          <w:numId w:val="17"/>
        </w:numPr>
        <w:shd w:val="clear" w:color="auto" w:fill="FFFFFF"/>
        <w:jc w:val="both"/>
        <w:rPr>
          <w:color w:val="000000" w:themeColor="text1"/>
          <w:spacing w:val="2"/>
          <w:szCs w:val="26"/>
        </w:rPr>
      </w:pPr>
      <w:r w:rsidRPr="00F21B83">
        <w:rPr>
          <w:color w:val="000000" w:themeColor="text1"/>
          <w:spacing w:val="2"/>
          <w:szCs w:val="26"/>
        </w:rPr>
        <w:t>IFrame</w:t>
      </w:r>
    </w:p>
    <w:p w14:paraId="38AE7A9A" w14:textId="77777777" w:rsidR="00C17A72" w:rsidRPr="00F21B83" w:rsidRDefault="00C17A72" w:rsidP="00C17A72">
      <w:pPr>
        <w:numPr>
          <w:ilvl w:val="0"/>
          <w:numId w:val="17"/>
        </w:numPr>
        <w:shd w:val="clear" w:color="auto" w:fill="FFFFFF"/>
        <w:jc w:val="both"/>
        <w:rPr>
          <w:color w:val="000000" w:themeColor="text1"/>
          <w:spacing w:val="2"/>
          <w:szCs w:val="26"/>
        </w:rPr>
      </w:pPr>
      <w:r w:rsidRPr="00F21B83">
        <w:rPr>
          <w:color w:val="000000" w:themeColor="text1"/>
          <w:spacing w:val="2"/>
          <w:szCs w:val="26"/>
        </w:rPr>
        <w:t>JSONP polling</w:t>
      </w:r>
    </w:p>
    <w:p w14:paraId="18A225DD" w14:textId="77777777" w:rsidR="00C17A72" w:rsidRPr="00F21B83" w:rsidRDefault="00C17A72" w:rsidP="00C17A72">
      <w:pPr>
        <w:pStyle w:val="ListParagraph"/>
        <w:ind w:left="0"/>
        <w:contextualSpacing w:val="0"/>
        <w:jc w:val="both"/>
        <w:rPr>
          <w:rStyle w:val="tlid-translation"/>
          <w:color w:val="000000" w:themeColor="text1"/>
          <w:szCs w:val="26"/>
          <w:lang w:val="vi-VN"/>
        </w:rPr>
      </w:pPr>
      <w:r w:rsidRPr="00F21B83">
        <w:rPr>
          <w:rStyle w:val="tlid-translation"/>
          <w:color w:val="000000" w:themeColor="text1"/>
          <w:szCs w:val="26"/>
          <w:lang w:val="vi-VN"/>
        </w:rPr>
        <w:t>Socket.IO cũng cung cấp các sự kiện kết nối, ngắt kết nối và thông báo thông thường mà API WebSocket gốc cung cấp. Socket cũng cung cấp một phương thức bao bọc từng loại sự kiện, giống như cách mà Node thực hiện.</w:t>
      </w:r>
    </w:p>
    <w:p w14:paraId="1F934071" w14:textId="77777777" w:rsidR="00C17A72" w:rsidRPr="00F21B83" w:rsidRDefault="00C17A72" w:rsidP="00C17A72">
      <w:pPr>
        <w:pStyle w:val="ListParagraph"/>
        <w:ind w:left="0"/>
        <w:contextualSpacing w:val="0"/>
        <w:jc w:val="both"/>
        <w:rPr>
          <w:rStyle w:val="tlid-translation"/>
          <w:color w:val="000000" w:themeColor="text1"/>
          <w:szCs w:val="26"/>
          <w:lang w:val="vi-VN"/>
        </w:rPr>
      </w:pPr>
      <w:r w:rsidRPr="00F21B83">
        <w:rPr>
          <w:rStyle w:val="tlid-translation"/>
          <w:color w:val="000000" w:themeColor="text1"/>
          <w:szCs w:val="26"/>
          <w:lang w:val="vi-VN"/>
        </w:rPr>
        <w:t>Socket.IO có những chức năng mà websocket không có:</w:t>
      </w:r>
    </w:p>
    <w:p w14:paraId="6F1BE885" w14:textId="77777777" w:rsidR="00C17A72" w:rsidRPr="00F21B83" w:rsidRDefault="00C17A72" w:rsidP="00C17A72">
      <w:pPr>
        <w:pStyle w:val="ListParagraph"/>
        <w:numPr>
          <w:ilvl w:val="0"/>
          <w:numId w:val="18"/>
        </w:numPr>
        <w:contextualSpacing w:val="0"/>
        <w:jc w:val="both"/>
        <w:rPr>
          <w:color w:val="000000" w:themeColor="text1"/>
          <w:szCs w:val="26"/>
        </w:rPr>
      </w:pPr>
      <w:r w:rsidRPr="00F21B83">
        <w:rPr>
          <w:bCs/>
          <w:color w:val="000000" w:themeColor="text1"/>
          <w:szCs w:val="26"/>
        </w:rPr>
        <w:t>Reliability</w:t>
      </w:r>
    </w:p>
    <w:p w14:paraId="1CB41C5F" w14:textId="77777777" w:rsidR="00C17A72" w:rsidRPr="00F21B83" w:rsidRDefault="00C17A72" w:rsidP="00C17A72">
      <w:pPr>
        <w:pStyle w:val="ListParagraph"/>
        <w:numPr>
          <w:ilvl w:val="0"/>
          <w:numId w:val="18"/>
        </w:numPr>
        <w:contextualSpacing w:val="0"/>
        <w:jc w:val="both"/>
        <w:rPr>
          <w:color w:val="000000" w:themeColor="text1"/>
          <w:szCs w:val="26"/>
        </w:rPr>
      </w:pPr>
      <w:r w:rsidRPr="00F21B83">
        <w:rPr>
          <w:bCs/>
          <w:color w:val="000000" w:themeColor="text1"/>
          <w:szCs w:val="26"/>
        </w:rPr>
        <w:t>Auto-reconnection support</w:t>
      </w:r>
    </w:p>
    <w:p w14:paraId="44B12B46" w14:textId="77777777" w:rsidR="00C17A72" w:rsidRPr="00F21B83" w:rsidRDefault="00C17A72" w:rsidP="00C17A72">
      <w:pPr>
        <w:pStyle w:val="ListParagraph"/>
        <w:numPr>
          <w:ilvl w:val="0"/>
          <w:numId w:val="18"/>
        </w:numPr>
        <w:contextualSpacing w:val="0"/>
        <w:jc w:val="both"/>
        <w:rPr>
          <w:color w:val="000000" w:themeColor="text1"/>
          <w:szCs w:val="26"/>
        </w:rPr>
      </w:pPr>
      <w:r w:rsidRPr="00F21B83">
        <w:rPr>
          <w:bCs/>
          <w:color w:val="000000" w:themeColor="text1"/>
          <w:szCs w:val="26"/>
        </w:rPr>
        <w:t>Disconnection detection</w:t>
      </w:r>
    </w:p>
    <w:p w14:paraId="5BD5F033" w14:textId="77777777" w:rsidR="00C17A72" w:rsidRPr="00F21B83" w:rsidRDefault="00C17A72" w:rsidP="00C17A72">
      <w:pPr>
        <w:pStyle w:val="ListParagraph"/>
        <w:numPr>
          <w:ilvl w:val="0"/>
          <w:numId w:val="18"/>
        </w:numPr>
        <w:contextualSpacing w:val="0"/>
        <w:jc w:val="both"/>
        <w:rPr>
          <w:color w:val="000000" w:themeColor="text1"/>
          <w:szCs w:val="26"/>
        </w:rPr>
      </w:pPr>
      <w:r w:rsidRPr="00F21B83">
        <w:rPr>
          <w:bCs/>
          <w:color w:val="000000" w:themeColor="text1"/>
          <w:szCs w:val="26"/>
        </w:rPr>
        <w:t>Binary support</w:t>
      </w:r>
    </w:p>
    <w:p w14:paraId="396CB137" w14:textId="77777777" w:rsidR="00C17A72" w:rsidRPr="00F21B83" w:rsidRDefault="00C17A72" w:rsidP="00C17A72">
      <w:pPr>
        <w:pStyle w:val="ListParagraph"/>
        <w:numPr>
          <w:ilvl w:val="0"/>
          <w:numId w:val="18"/>
        </w:numPr>
        <w:contextualSpacing w:val="0"/>
        <w:jc w:val="both"/>
        <w:rPr>
          <w:color w:val="000000" w:themeColor="text1"/>
          <w:szCs w:val="26"/>
        </w:rPr>
      </w:pPr>
      <w:r w:rsidRPr="00F21B83">
        <w:rPr>
          <w:bCs/>
          <w:color w:val="000000" w:themeColor="text1"/>
          <w:szCs w:val="26"/>
        </w:rPr>
        <w:t>Multiplexing support</w:t>
      </w:r>
    </w:p>
    <w:p w14:paraId="19D758E9" w14:textId="77777777" w:rsidR="00C17A72" w:rsidRPr="00F21B83" w:rsidRDefault="00C17A72" w:rsidP="00C17A72">
      <w:pPr>
        <w:pStyle w:val="ListParagraph"/>
        <w:numPr>
          <w:ilvl w:val="0"/>
          <w:numId w:val="18"/>
        </w:numPr>
        <w:contextualSpacing w:val="0"/>
        <w:jc w:val="both"/>
        <w:rPr>
          <w:color w:val="000000" w:themeColor="text1"/>
          <w:szCs w:val="26"/>
        </w:rPr>
      </w:pPr>
      <w:r w:rsidRPr="00F21B83">
        <w:rPr>
          <w:bCs/>
          <w:color w:val="000000" w:themeColor="text1"/>
          <w:szCs w:val="26"/>
        </w:rPr>
        <w:t>Room support</w:t>
      </w:r>
    </w:p>
    <w:p w14:paraId="757A9285" w14:textId="77777777" w:rsidR="00C17A72" w:rsidRPr="00F21B83" w:rsidRDefault="00C17A72" w:rsidP="00C17A72">
      <w:pPr>
        <w:jc w:val="both"/>
        <w:rPr>
          <w:color w:val="000000" w:themeColor="text1"/>
          <w:szCs w:val="26"/>
        </w:rPr>
      </w:pPr>
      <w:r w:rsidRPr="00F21B83">
        <w:rPr>
          <w:color w:val="000000" w:themeColor="text1"/>
          <w:szCs w:val="26"/>
          <w:lang w:val="vi-VN"/>
        </w:rPr>
        <w:br/>
      </w:r>
      <w:r w:rsidRPr="00F21B83">
        <w:rPr>
          <w:color w:val="000000" w:themeColor="text1"/>
          <w:szCs w:val="26"/>
        </w:rPr>
        <w:t>Kết luận: Nhìn chung so sánh giữa websocket và socket.IO có thể tổng hợp thành bảng dưới đây</w:t>
      </w:r>
      <w:r w:rsidRPr="00F21B83">
        <w:rPr>
          <w:color w:val="000000" w:themeColor="text1"/>
          <w:szCs w:val="26"/>
          <w:lang w:val="vi-VN"/>
        </w:rPr>
        <w:br/>
      </w:r>
      <w:r w:rsidRPr="00F21B83">
        <w:rPr>
          <w:color w:val="000000" w:themeColor="text1"/>
          <w:szCs w:val="26"/>
        </w:rPr>
        <w:t xml:space="preserve">Giống nhau: Đều là công nghệ real-time, </w:t>
      </w:r>
      <w:r w:rsidRPr="00F21B83">
        <w:rPr>
          <w:color w:val="000000" w:themeColor="text1"/>
          <w:szCs w:val="26"/>
          <w:lang w:val="vi-VN"/>
        </w:rPr>
        <w:tab/>
      </w:r>
      <w:r w:rsidRPr="00F21B83">
        <w:rPr>
          <w:color w:val="000000" w:themeColor="text1"/>
          <w:szCs w:val="26"/>
        </w:rPr>
        <w:t>hoạt động trong một khoản thời gian mà người dùng có thể cảm nhận được ngay lập tức thời.</w:t>
      </w:r>
    </w:p>
    <w:p w14:paraId="7A53FB23" w14:textId="77777777" w:rsidR="00C17A72" w:rsidRPr="00F21B83" w:rsidRDefault="00C17A72" w:rsidP="00C17A72">
      <w:pPr>
        <w:jc w:val="both"/>
        <w:rPr>
          <w:color w:val="000000" w:themeColor="text1"/>
          <w:szCs w:val="26"/>
        </w:rPr>
      </w:pPr>
    </w:p>
    <w:tbl>
      <w:tblPr>
        <w:tblStyle w:val="TableGrid"/>
        <w:tblW w:w="9603" w:type="dxa"/>
        <w:tblLook w:val="04A0" w:firstRow="1" w:lastRow="0" w:firstColumn="1" w:lastColumn="0" w:noHBand="0" w:noVBand="1"/>
      </w:tblPr>
      <w:tblGrid>
        <w:gridCol w:w="4801"/>
        <w:gridCol w:w="4802"/>
      </w:tblGrid>
      <w:tr w:rsidR="00F21B83" w:rsidRPr="00F21B83" w14:paraId="3596A8F3" w14:textId="77777777" w:rsidTr="008A3369">
        <w:trPr>
          <w:trHeight w:val="638"/>
        </w:trPr>
        <w:tc>
          <w:tcPr>
            <w:tcW w:w="4801" w:type="dxa"/>
          </w:tcPr>
          <w:p w14:paraId="02D6739E"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WebSocket</w:t>
            </w:r>
          </w:p>
        </w:tc>
        <w:tc>
          <w:tcPr>
            <w:tcW w:w="4802" w:type="dxa"/>
          </w:tcPr>
          <w:p w14:paraId="781E1849"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Socket.IO</w:t>
            </w:r>
          </w:p>
        </w:tc>
      </w:tr>
      <w:tr w:rsidR="00F21B83" w:rsidRPr="0020106F" w14:paraId="09066626" w14:textId="77777777" w:rsidTr="008A3369">
        <w:trPr>
          <w:trHeight w:val="1256"/>
        </w:trPr>
        <w:tc>
          <w:tcPr>
            <w:tcW w:w="4801" w:type="dxa"/>
          </w:tcPr>
          <w:p w14:paraId="6FDC4991"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Là giao thức được thiết lập qua kết nối TCP</w:t>
            </w:r>
          </w:p>
        </w:tc>
        <w:tc>
          <w:tcPr>
            <w:tcW w:w="4802" w:type="dxa"/>
          </w:tcPr>
          <w:p w14:paraId="70FF30F7"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Là thư viện được dùng để hoạt động với websocket</w:t>
            </w:r>
          </w:p>
        </w:tc>
      </w:tr>
      <w:tr w:rsidR="00F21B83" w:rsidRPr="0020106F" w14:paraId="5F49FBD9" w14:textId="77777777" w:rsidTr="008A3369">
        <w:trPr>
          <w:trHeight w:val="1256"/>
        </w:trPr>
        <w:tc>
          <w:tcPr>
            <w:tcW w:w="4801" w:type="dxa"/>
          </w:tcPr>
          <w:p w14:paraId="5589815E"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Cung cấp hoàn chỉnh giao tiếp song song trên kết nối TCP</w:t>
            </w:r>
          </w:p>
        </w:tc>
        <w:tc>
          <w:tcPr>
            <w:tcW w:w="4802" w:type="dxa"/>
          </w:tcPr>
          <w:p w14:paraId="1734CA85"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lang w:val="vi-VN"/>
              </w:rPr>
            </w:pPr>
            <w:r w:rsidRPr="00F21B83">
              <w:rPr>
                <w:rFonts w:ascii="Times New Roman" w:hAnsi="Times New Roman"/>
                <w:color w:val="000000" w:themeColor="text1"/>
                <w:sz w:val="26"/>
                <w:szCs w:val="26"/>
                <w:lang w:val="vi-VN"/>
              </w:rPr>
              <w:t>Cung cấp các sự kiện dựa trên giao tiếp giữa browser và server</w:t>
            </w:r>
          </w:p>
        </w:tc>
      </w:tr>
      <w:tr w:rsidR="00F21B83" w:rsidRPr="00F21B83" w14:paraId="4C4DB112" w14:textId="77777777" w:rsidTr="008A3369">
        <w:trPr>
          <w:trHeight w:val="638"/>
        </w:trPr>
        <w:tc>
          <w:tcPr>
            <w:tcW w:w="4801" w:type="dxa"/>
          </w:tcPr>
          <w:p w14:paraId="344FA221"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Proxy và load balancer không được hỗ trợ</w:t>
            </w:r>
          </w:p>
        </w:tc>
        <w:tc>
          <w:tcPr>
            <w:tcW w:w="4802" w:type="dxa"/>
          </w:tcPr>
          <w:p w14:paraId="6E0B8DD9"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Có thể thiết lập proxy và load balancers</w:t>
            </w:r>
          </w:p>
        </w:tc>
      </w:tr>
      <w:tr w:rsidR="00F21B83" w:rsidRPr="00F21B83" w14:paraId="3F8E9A7B" w14:textId="77777777" w:rsidTr="008A3369">
        <w:trPr>
          <w:trHeight w:val="638"/>
        </w:trPr>
        <w:tc>
          <w:tcPr>
            <w:tcW w:w="4801" w:type="dxa"/>
          </w:tcPr>
          <w:p w14:paraId="5B8EE777"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Không hỗ trợ broadcasting</w:t>
            </w:r>
          </w:p>
        </w:tc>
        <w:tc>
          <w:tcPr>
            <w:tcW w:w="4802" w:type="dxa"/>
          </w:tcPr>
          <w:p w14:paraId="1452979A"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Có hỗ trợ broadcasting</w:t>
            </w:r>
          </w:p>
        </w:tc>
      </w:tr>
      <w:tr w:rsidR="00F21B83" w:rsidRPr="00F21B83" w14:paraId="14459238" w14:textId="77777777" w:rsidTr="008A3369">
        <w:trPr>
          <w:trHeight w:val="617"/>
        </w:trPr>
        <w:tc>
          <w:tcPr>
            <w:tcW w:w="4801" w:type="dxa"/>
          </w:tcPr>
          <w:p w14:paraId="5CC9289D"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Không có fallback option</w:t>
            </w:r>
          </w:p>
        </w:tc>
        <w:tc>
          <w:tcPr>
            <w:tcW w:w="4802" w:type="dxa"/>
          </w:tcPr>
          <w:p w14:paraId="2C27F743" w14:textId="77777777" w:rsidR="00C17A72" w:rsidRPr="00F21B83" w:rsidRDefault="00C17A72" w:rsidP="008A33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olor w:val="000000" w:themeColor="text1"/>
                <w:sz w:val="26"/>
                <w:szCs w:val="26"/>
              </w:rPr>
            </w:pPr>
            <w:r w:rsidRPr="00F21B83">
              <w:rPr>
                <w:rFonts w:ascii="Times New Roman" w:hAnsi="Times New Roman"/>
                <w:color w:val="000000" w:themeColor="text1"/>
                <w:sz w:val="26"/>
                <w:szCs w:val="26"/>
              </w:rPr>
              <w:t>Có hỗ trợ fallback options</w:t>
            </w:r>
          </w:p>
        </w:tc>
      </w:tr>
    </w:tbl>
    <w:p w14:paraId="4C072FC1" w14:textId="77777777" w:rsidR="00C17A72" w:rsidRPr="00F21B83" w:rsidRDefault="00C17A72" w:rsidP="00C17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szCs w:val="26"/>
          <w:lang w:val="vi-VN"/>
        </w:rPr>
      </w:pPr>
    </w:p>
    <w:p w14:paraId="4ABFEEE8" w14:textId="77777777" w:rsidR="00C17A72" w:rsidRPr="00F21B83" w:rsidRDefault="00C17A72" w:rsidP="00C17A72">
      <w:pPr>
        <w:jc w:val="both"/>
        <w:rPr>
          <w:rStyle w:val="tlid-translation"/>
          <w:color w:val="000000" w:themeColor="text1"/>
          <w:szCs w:val="26"/>
          <w:lang w:val="vi-VN"/>
        </w:rPr>
      </w:pPr>
    </w:p>
    <w:p w14:paraId="403D146C" w14:textId="77777777" w:rsidR="00C17A72" w:rsidRPr="00F21B83" w:rsidRDefault="00C17A72" w:rsidP="00C17A72">
      <w:pPr>
        <w:jc w:val="both"/>
        <w:rPr>
          <w:rStyle w:val="tlid-translation"/>
          <w:color w:val="000000" w:themeColor="text1"/>
          <w:szCs w:val="26"/>
          <w:lang w:val="vi-VN"/>
        </w:rPr>
      </w:pPr>
    </w:p>
    <w:p w14:paraId="02453A6C" w14:textId="77777777" w:rsidR="00C17A72" w:rsidRPr="00F21B83" w:rsidRDefault="00C17A72" w:rsidP="00C17A72">
      <w:pPr>
        <w:jc w:val="both"/>
        <w:rPr>
          <w:rStyle w:val="tlid-translation"/>
          <w:color w:val="000000" w:themeColor="text1"/>
          <w:szCs w:val="26"/>
          <w:lang w:val="vi-VN"/>
        </w:rPr>
      </w:pPr>
    </w:p>
    <w:p w14:paraId="5F3E7A30" w14:textId="77777777" w:rsidR="0072368E" w:rsidRDefault="0072368E">
      <w:pPr>
        <w:spacing w:after="160" w:line="259" w:lineRule="auto"/>
        <w:rPr>
          <w:b/>
          <w:color w:val="000000" w:themeColor="text1"/>
          <w:sz w:val="32"/>
          <w:szCs w:val="32"/>
          <w:lang w:val="vi-VN"/>
        </w:rPr>
      </w:pPr>
      <w:r>
        <w:rPr>
          <w:b/>
          <w:color w:val="000000" w:themeColor="text1"/>
          <w:sz w:val="32"/>
          <w:szCs w:val="32"/>
          <w:lang w:val="vi-VN"/>
        </w:rPr>
        <w:br w:type="page"/>
      </w:r>
    </w:p>
    <w:p w14:paraId="34DEE3C7" w14:textId="0AB9D0F5" w:rsidR="00C17A72" w:rsidRPr="00F21B83" w:rsidRDefault="00311435" w:rsidP="00311435">
      <w:pPr>
        <w:jc w:val="center"/>
        <w:rPr>
          <w:rStyle w:val="tlid-translation"/>
          <w:b/>
          <w:color w:val="000000" w:themeColor="text1"/>
          <w:sz w:val="32"/>
          <w:szCs w:val="32"/>
          <w:lang w:val="vi-VN"/>
        </w:rPr>
      </w:pPr>
      <w:r w:rsidRPr="00491A41">
        <w:rPr>
          <w:b/>
          <w:color w:val="000000" w:themeColor="text1"/>
          <w:sz w:val="32"/>
          <w:szCs w:val="32"/>
          <w:lang w:val="vi-VN"/>
        </w:rPr>
        <w:t>CHƯƠNG 4: ROOMS AND NAMESPACES</w:t>
      </w:r>
    </w:p>
    <w:p w14:paraId="7CE7A74E" w14:textId="77777777" w:rsidR="0072368E" w:rsidRDefault="00C17A72" w:rsidP="0072368E">
      <w:pPr>
        <w:jc w:val="both"/>
        <w:rPr>
          <w:color w:val="000000" w:themeColor="text1"/>
          <w:szCs w:val="26"/>
          <w:lang w:val="vi-VN"/>
        </w:rPr>
      </w:pPr>
      <w:r w:rsidRPr="00F21B83">
        <w:rPr>
          <w:rStyle w:val="tlid-translation"/>
          <w:color w:val="000000" w:themeColor="text1"/>
          <w:szCs w:val="26"/>
          <w:lang w:val="vi-VN"/>
        </w:rPr>
        <w:t xml:space="preserve">Socket.IO cho phép “namespace” sockets, nghĩa là cho </w:t>
      </w:r>
      <w:r w:rsidR="0072368E">
        <w:rPr>
          <w:rStyle w:val="tlid-translation"/>
          <w:color w:val="000000" w:themeColor="text1"/>
          <w:szCs w:val="26"/>
          <w:lang w:val="vi-VN"/>
        </w:rPr>
        <w:t>phép chỉ định các điểm đến khác nhau(endpoints)</w:t>
      </w:r>
      <w:r w:rsidRPr="00F21B83">
        <w:rPr>
          <w:rStyle w:val="tlid-translation"/>
          <w:color w:val="000000" w:themeColor="text1"/>
          <w:szCs w:val="26"/>
          <w:lang w:val="vi-VN"/>
        </w:rPr>
        <w:t>hoặc đường dẫn path.</w:t>
      </w:r>
    </w:p>
    <w:p w14:paraId="65D51904" w14:textId="5E0A667A" w:rsidR="00C17A72" w:rsidRPr="00F21B83" w:rsidRDefault="00C17A72" w:rsidP="0072368E">
      <w:pPr>
        <w:jc w:val="both"/>
        <w:rPr>
          <w:rStyle w:val="tlid-translation"/>
          <w:color w:val="000000" w:themeColor="text1"/>
          <w:szCs w:val="26"/>
          <w:lang w:val="vi-VN"/>
        </w:rPr>
      </w:pPr>
      <w:r w:rsidRPr="00F21B83">
        <w:rPr>
          <w:rStyle w:val="tlid-translation"/>
          <w:color w:val="000000" w:themeColor="text1"/>
          <w:szCs w:val="26"/>
          <w:lang w:val="vi-VN"/>
        </w:rPr>
        <w:t>Đây là một tính năng hữu ích để giảm thiểu số lượng tài nguyên (kết nối TCP) và đồng thời tách biệt các services trong ứng dụng bằng cách khởi tạo các kệnh tách biệt lẫn nhau.</w:t>
      </w:r>
    </w:p>
    <w:p w14:paraId="3B2DA97C" w14:textId="77777777" w:rsidR="00C17A72" w:rsidRPr="00F21B83" w:rsidRDefault="00C17A72" w:rsidP="00C17A72">
      <w:pPr>
        <w:pStyle w:val="NormalWeb"/>
        <w:spacing w:before="0" w:beforeAutospacing="0" w:after="0" w:afterAutospacing="0"/>
        <w:jc w:val="both"/>
        <w:rPr>
          <w:color w:val="000000" w:themeColor="text1"/>
          <w:szCs w:val="26"/>
          <w:lang w:val="vi-VN"/>
        </w:rPr>
      </w:pPr>
      <w:r w:rsidRPr="00F21B83">
        <w:rPr>
          <w:color w:val="000000" w:themeColor="text1"/>
          <w:szCs w:val="26"/>
          <w:lang w:val="vi-VN"/>
        </w:rPr>
        <w:t>Nhiều namespace thực sự chia sẻ cùng một kết nối Websocket do đó tiết kiệm cho chúng ta các cổng trên máy chủ.</w:t>
      </w:r>
    </w:p>
    <w:p w14:paraId="61CBDDA0" w14:textId="77777777" w:rsidR="00C17A72" w:rsidRPr="00F21B83" w:rsidRDefault="00C17A72" w:rsidP="00C17A72">
      <w:pPr>
        <w:pStyle w:val="NormalWeb"/>
        <w:spacing w:before="0" w:beforeAutospacing="0" w:after="0" w:afterAutospacing="0"/>
        <w:jc w:val="both"/>
        <w:rPr>
          <w:rStyle w:val="tlid-translation"/>
          <w:color w:val="000000" w:themeColor="text1"/>
          <w:szCs w:val="26"/>
          <w:lang w:val="vi-VN"/>
        </w:rPr>
      </w:pPr>
      <w:r w:rsidRPr="00F21B83">
        <w:rPr>
          <w:color w:val="000000" w:themeColor="text1"/>
          <w:szCs w:val="26"/>
          <w:lang w:val="vi-VN"/>
        </w:rPr>
        <w:t>Namespace được tạo ra ở phía máy chủ. Tuy nhiên, chúng được máy khách tham chiếu đến bằng cách gửi yêu cầu đến máy chủ.</w:t>
      </w:r>
    </w:p>
    <w:p w14:paraId="65022C53" w14:textId="2DA483FA" w:rsidR="00C17A72" w:rsidRPr="002C6E9C" w:rsidRDefault="00C17A72" w:rsidP="00FC006E">
      <w:pPr>
        <w:pStyle w:val="Heading2"/>
        <w:spacing w:before="0"/>
        <w:ind w:left="720" w:hanging="720"/>
        <w:jc w:val="both"/>
        <w:rPr>
          <w:rFonts w:cs="Times New Roman"/>
          <w:b w:val="0"/>
          <w:color w:val="000000" w:themeColor="text1"/>
          <w:szCs w:val="32"/>
          <w:lang w:val="vi-VN"/>
        </w:rPr>
      </w:pPr>
      <w:r w:rsidRPr="002C6E9C">
        <w:rPr>
          <w:rStyle w:val="tlid-translation"/>
          <w:rFonts w:cs="Times New Roman"/>
          <w:color w:val="000000" w:themeColor="text1"/>
          <w:szCs w:val="32"/>
          <w:lang w:val="vi-VN"/>
        </w:rPr>
        <w:t>4.1</w:t>
      </w:r>
      <w:r w:rsidR="00FC006E" w:rsidRPr="002C6E9C">
        <w:rPr>
          <w:rStyle w:val="tlid-translation"/>
          <w:rFonts w:cs="Times New Roman"/>
          <w:color w:val="000000" w:themeColor="text1"/>
          <w:szCs w:val="32"/>
          <w:lang w:val="vi-VN"/>
        </w:rPr>
        <w:tab/>
      </w:r>
      <w:r w:rsidRPr="002C6E9C">
        <w:rPr>
          <w:rFonts w:cs="Times New Roman"/>
          <w:color w:val="000000" w:themeColor="text1"/>
          <w:szCs w:val="32"/>
          <w:lang w:val="vi-VN"/>
        </w:rPr>
        <w:t>Default namespace</w:t>
      </w:r>
    </w:p>
    <w:p w14:paraId="1F6B46E5" w14:textId="77777777" w:rsidR="00C17A72" w:rsidRPr="00F21B83" w:rsidRDefault="00C17A72" w:rsidP="00C17A72">
      <w:pPr>
        <w:jc w:val="both"/>
        <w:rPr>
          <w:color w:val="000000" w:themeColor="text1"/>
          <w:szCs w:val="26"/>
          <w:lang w:val="vi-VN"/>
        </w:rPr>
      </w:pPr>
      <w:r w:rsidRPr="00F21B83">
        <w:rPr>
          <w:color w:val="000000" w:themeColor="text1"/>
          <w:szCs w:val="26"/>
          <w:lang w:val="vi-VN"/>
        </w:rPr>
        <w:t>Namespace gốc ‘/’ là namespace mặc định, được kết nối với máy khách nếu namespace không được chỉ định bởi client trong khi kết nối với máy chủ. Tất cả các kết nối đến máy chủ sử dụng phía máy khách ở đối tượng socket được thực hiện với namespace mặc định.</w:t>
      </w:r>
    </w:p>
    <w:p w14:paraId="718B7164" w14:textId="77777777" w:rsidR="00C17A72" w:rsidRPr="00F21B83" w:rsidRDefault="00C17A72" w:rsidP="00C17A72">
      <w:pPr>
        <w:jc w:val="both"/>
        <w:rPr>
          <w:color w:val="000000" w:themeColor="text1"/>
          <w:szCs w:val="26"/>
        </w:rPr>
      </w:pPr>
      <w:r w:rsidRPr="00F21B83">
        <w:rPr>
          <w:color w:val="000000" w:themeColor="text1"/>
          <w:szCs w:val="26"/>
        </w:rPr>
        <w:t>Ví dụ:</w:t>
      </w:r>
    </w:p>
    <w:p w14:paraId="0D89FDFF" w14:textId="77777777" w:rsidR="00C17A72" w:rsidRPr="00F21B83" w:rsidRDefault="00C17A72" w:rsidP="00C17A72">
      <w:pPr>
        <w:jc w:val="both"/>
        <w:rPr>
          <w:color w:val="000000" w:themeColor="text1"/>
          <w:szCs w:val="26"/>
        </w:rPr>
      </w:pPr>
      <w:r w:rsidRPr="00F21B83">
        <w:rPr>
          <w:noProof/>
          <w:color w:val="000000" w:themeColor="text1"/>
          <w:szCs w:val="26"/>
          <w:lang w:eastAsia="ja-JP"/>
        </w:rPr>
        <w:drawing>
          <wp:inline distT="0" distB="0" distL="0" distR="0" wp14:anchorId="51246B08" wp14:editId="7D2AF4BC">
            <wp:extent cx="5972175" cy="103441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1034415"/>
                    </a:xfrm>
                    <a:prstGeom prst="rect">
                      <a:avLst/>
                    </a:prstGeom>
                  </pic:spPr>
                </pic:pic>
              </a:graphicData>
            </a:graphic>
          </wp:inline>
        </w:drawing>
      </w:r>
    </w:p>
    <w:p w14:paraId="5C087E89" w14:textId="77777777" w:rsidR="00311435" w:rsidRDefault="00311435" w:rsidP="00C17A72">
      <w:pPr>
        <w:jc w:val="both"/>
        <w:rPr>
          <w:color w:val="000000" w:themeColor="text1"/>
          <w:szCs w:val="26"/>
        </w:rPr>
      </w:pPr>
    </w:p>
    <w:p w14:paraId="01E1CC13" w14:textId="77777777" w:rsidR="00C17A72" w:rsidRPr="00F21B83" w:rsidRDefault="00C17A72" w:rsidP="00C17A72">
      <w:pPr>
        <w:jc w:val="both"/>
        <w:rPr>
          <w:color w:val="000000" w:themeColor="text1"/>
          <w:szCs w:val="26"/>
        </w:rPr>
      </w:pPr>
      <w:r w:rsidRPr="00F21B83">
        <w:rPr>
          <w:color w:val="000000" w:themeColor="text1"/>
          <w:szCs w:val="26"/>
        </w:rPr>
        <w:t>Mỗi Namespace sẽ gửi(emit) một sự kiện kết nối đến server, server sẽ nhận mỗi đối tượng socket gửi đến với dạng tham số</w:t>
      </w:r>
    </w:p>
    <w:p w14:paraId="4E5E9D5D" w14:textId="77777777" w:rsidR="00C17A72" w:rsidRPr="00F21B83" w:rsidRDefault="00C17A72" w:rsidP="00C17A72">
      <w:pPr>
        <w:jc w:val="both"/>
        <w:rPr>
          <w:color w:val="000000" w:themeColor="text1"/>
          <w:szCs w:val="26"/>
        </w:rPr>
      </w:pPr>
      <w:r w:rsidRPr="00F21B83">
        <w:rPr>
          <w:color w:val="000000" w:themeColor="text1"/>
          <w:szCs w:val="26"/>
        </w:rPr>
        <w:t>Ví dụ</w:t>
      </w:r>
    </w:p>
    <w:p w14:paraId="1EC7D5ED" w14:textId="26650948" w:rsidR="00C17A72" w:rsidRPr="00F21B83" w:rsidRDefault="00C17A72" w:rsidP="00C17A72">
      <w:pPr>
        <w:jc w:val="both"/>
        <w:rPr>
          <w:color w:val="000000" w:themeColor="text1"/>
          <w:szCs w:val="26"/>
        </w:rPr>
      </w:pPr>
    </w:p>
    <w:p w14:paraId="1591FE74" w14:textId="35D1932E" w:rsidR="00311435" w:rsidRDefault="00311435" w:rsidP="00FC006E">
      <w:pPr>
        <w:ind w:left="720" w:hanging="720"/>
        <w:jc w:val="both"/>
        <w:rPr>
          <w:b/>
          <w:color w:val="000000" w:themeColor="text1"/>
          <w:sz w:val="32"/>
          <w:szCs w:val="32"/>
        </w:rPr>
      </w:pPr>
      <w:r w:rsidRPr="00F21B83">
        <w:rPr>
          <w:noProof/>
          <w:color w:val="000000" w:themeColor="text1"/>
          <w:szCs w:val="26"/>
          <w:lang w:eastAsia="ja-JP"/>
        </w:rPr>
        <w:drawing>
          <wp:inline distT="0" distB="0" distL="0" distR="0" wp14:anchorId="44082361" wp14:editId="73BAB040">
            <wp:extent cx="5760720" cy="679894"/>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679894"/>
                    </a:xfrm>
                    <a:prstGeom prst="rect">
                      <a:avLst/>
                    </a:prstGeom>
                  </pic:spPr>
                </pic:pic>
              </a:graphicData>
            </a:graphic>
          </wp:inline>
        </w:drawing>
      </w:r>
    </w:p>
    <w:p w14:paraId="1CDB6B81" w14:textId="77777777" w:rsidR="00311435" w:rsidRDefault="00311435" w:rsidP="00FC006E">
      <w:pPr>
        <w:ind w:left="720" w:hanging="720"/>
        <w:jc w:val="both"/>
        <w:rPr>
          <w:b/>
          <w:color w:val="000000" w:themeColor="text1"/>
          <w:sz w:val="32"/>
          <w:szCs w:val="32"/>
        </w:rPr>
      </w:pPr>
    </w:p>
    <w:p w14:paraId="28B7F2A8" w14:textId="77777777" w:rsidR="00311435" w:rsidRDefault="00311435" w:rsidP="00FC006E">
      <w:pPr>
        <w:ind w:left="720" w:hanging="720"/>
        <w:jc w:val="both"/>
        <w:rPr>
          <w:b/>
          <w:color w:val="000000" w:themeColor="text1"/>
          <w:sz w:val="32"/>
          <w:szCs w:val="32"/>
        </w:rPr>
      </w:pPr>
    </w:p>
    <w:p w14:paraId="33E4D2C0" w14:textId="77777777" w:rsidR="00311435" w:rsidRDefault="00311435" w:rsidP="00FC006E">
      <w:pPr>
        <w:ind w:left="720" w:hanging="720"/>
        <w:jc w:val="both"/>
        <w:rPr>
          <w:b/>
          <w:color w:val="000000" w:themeColor="text1"/>
          <w:sz w:val="32"/>
          <w:szCs w:val="32"/>
        </w:rPr>
      </w:pPr>
    </w:p>
    <w:p w14:paraId="7366A71B" w14:textId="307C333A" w:rsidR="00C17A72" w:rsidRPr="002C6E9C" w:rsidRDefault="00FC006E" w:rsidP="00FC006E">
      <w:pPr>
        <w:ind w:left="720" w:hanging="720"/>
        <w:jc w:val="both"/>
        <w:rPr>
          <w:b/>
          <w:color w:val="000000" w:themeColor="text1"/>
          <w:sz w:val="28"/>
          <w:szCs w:val="32"/>
        </w:rPr>
      </w:pPr>
      <w:r w:rsidRPr="002C6E9C">
        <w:rPr>
          <w:b/>
          <w:color w:val="000000" w:themeColor="text1"/>
          <w:sz w:val="28"/>
          <w:szCs w:val="32"/>
        </w:rPr>
        <w:t>4.2</w:t>
      </w:r>
      <w:r w:rsidRPr="002C6E9C">
        <w:rPr>
          <w:b/>
          <w:color w:val="000000" w:themeColor="text1"/>
          <w:sz w:val="28"/>
          <w:szCs w:val="32"/>
        </w:rPr>
        <w:tab/>
      </w:r>
      <w:r w:rsidR="00C17A72" w:rsidRPr="002C6E9C">
        <w:rPr>
          <w:b/>
          <w:color w:val="000000" w:themeColor="text1"/>
          <w:sz w:val="28"/>
          <w:szCs w:val="32"/>
        </w:rPr>
        <w:t>Custom namespace</w:t>
      </w:r>
    </w:p>
    <w:p w14:paraId="4425B7FC" w14:textId="77777777" w:rsidR="00C17A72" w:rsidRPr="00F21B83" w:rsidRDefault="00C17A72" w:rsidP="00C17A72">
      <w:pPr>
        <w:jc w:val="both"/>
        <w:rPr>
          <w:color w:val="000000" w:themeColor="text1"/>
          <w:szCs w:val="26"/>
        </w:rPr>
      </w:pPr>
      <w:r w:rsidRPr="00F21B83">
        <w:rPr>
          <w:color w:val="000000" w:themeColor="text1"/>
          <w:szCs w:val="26"/>
        </w:rPr>
        <w:t xml:space="preserve">Chúng ta có thể tạo ra các namespace tùy chỉnh của riêng mình. Để thiết lập namespace tùy chỉnh, chúng ta có thể gọi phương thức </w:t>
      </w:r>
      <w:r w:rsidRPr="00F21B83">
        <w:rPr>
          <w:rStyle w:val="HTMLCode"/>
          <w:rFonts w:ascii="Times New Roman" w:eastAsiaTheme="minorEastAsia" w:hAnsi="Times New Roman" w:cs="Times New Roman"/>
          <w:color w:val="000000" w:themeColor="text1"/>
          <w:szCs w:val="26"/>
        </w:rPr>
        <w:t>of</w:t>
      </w:r>
      <w:r w:rsidRPr="00F21B83">
        <w:rPr>
          <w:color w:val="000000" w:themeColor="text1"/>
          <w:szCs w:val="26"/>
        </w:rPr>
        <w:t xml:space="preserve"> ở phía máy chủ.</w:t>
      </w:r>
      <w:r w:rsidRPr="00F21B83">
        <w:rPr>
          <w:noProof/>
          <w:color w:val="000000" w:themeColor="text1"/>
          <w:szCs w:val="26"/>
        </w:rPr>
        <w:t xml:space="preserve"> </w:t>
      </w:r>
      <w:r w:rsidRPr="00F21B83">
        <w:rPr>
          <w:noProof/>
          <w:color w:val="000000" w:themeColor="text1"/>
          <w:szCs w:val="26"/>
          <w:lang w:eastAsia="ja-JP"/>
        </w:rPr>
        <w:drawing>
          <wp:inline distT="0" distB="0" distL="0" distR="0" wp14:anchorId="1E69667B" wp14:editId="4C8D4690">
            <wp:extent cx="5972175" cy="273304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733040"/>
                    </a:xfrm>
                    <a:prstGeom prst="rect">
                      <a:avLst/>
                    </a:prstGeom>
                  </pic:spPr>
                </pic:pic>
              </a:graphicData>
            </a:graphic>
          </wp:inline>
        </w:drawing>
      </w:r>
    </w:p>
    <w:p w14:paraId="76101E14" w14:textId="4090E8B2" w:rsidR="00C17A72" w:rsidRDefault="00C17A72" w:rsidP="00476BDB">
      <w:pPr>
        <w:jc w:val="both"/>
        <w:rPr>
          <w:noProof/>
          <w:color w:val="000000" w:themeColor="text1"/>
          <w:szCs w:val="26"/>
        </w:rPr>
      </w:pPr>
      <w:r w:rsidRPr="00F21B83">
        <w:rPr>
          <w:color w:val="000000" w:themeColor="text1"/>
          <w:szCs w:val="26"/>
        </w:rPr>
        <w:t xml:space="preserve">Tiếp theo để kết nối một máy khách với namespace này, bạn cần cung cấp namespace </w:t>
      </w:r>
      <w:r w:rsidR="00FC006E">
        <w:rPr>
          <w:color w:val="000000" w:themeColor="text1"/>
          <w:szCs w:val="26"/>
        </w:rPr>
        <w:t>làm tham số cho lời gọi hàm tạo io</w:t>
      </w:r>
      <w:r w:rsidRPr="00F21B83">
        <w:rPr>
          <w:color w:val="000000" w:themeColor="text1"/>
          <w:szCs w:val="26"/>
        </w:rPr>
        <w:t xml:space="preserve"> để tạo một kết nối và </w:t>
      </w:r>
      <w:r w:rsidR="00FC006E">
        <w:rPr>
          <w:color w:val="000000" w:themeColor="text1"/>
          <w:szCs w:val="26"/>
        </w:rPr>
        <w:t>một đối tượng socket ở phía máy</w:t>
      </w:r>
      <w:r w:rsidR="00476BDB">
        <w:rPr>
          <w:color w:val="000000" w:themeColor="text1"/>
          <w:szCs w:val="26"/>
        </w:rPr>
        <w:t xml:space="preserve"> </w:t>
      </w:r>
      <w:r w:rsidR="00FC006E">
        <w:rPr>
          <w:color w:val="000000" w:themeColor="text1"/>
          <w:szCs w:val="26"/>
        </w:rPr>
        <w:t>k</w:t>
      </w:r>
      <w:r w:rsidRPr="00F21B83">
        <w:rPr>
          <w:color w:val="000000" w:themeColor="text1"/>
          <w:szCs w:val="26"/>
        </w:rPr>
        <w:t>hách</w:t>
      </w:r>
      <w:r w:rsidR="00476BDB">
        <w:rPr>
          <w:color w:val="000000" w:themeColor="text1"/>
          <w:szCs w:val="26"/>
        </w:rPr>
        <w:t xml:space="preserve"> client.</w:t>
      </w:r>
    </w:p>
    <w:p w14:paraId="123BD267" w14:textId="568056AA" w:rsidR="00476BDB" w:rsidRPr="00F21B83" w:rsidRDefault="00476BDB" w:rsidP="00476BDB">
      <w:pPr>
        <w:jc w:val="both"/>
        <w:rPr>
          <w:noProof/>
          <w:color w:val="000000" w:themeColor="text1"/>
          <w:szCs w:val="26"/>
        </w:rPr>
      </w:pPr>
      <w:r w:rsidRPr="00F21B83">
        <w:rPr>
          <w:noProof/>
          <w:color w:val="000000" w:themeColor="text1"/>
          <w:szCs w:val="26"/>
          <w:lang w:eastAsia="ja-JP"/>
        </w:rPr>
        <w:drawing>
          <wp:inline distT="0" distB="0" distL="0" distR="0" wp14:anchorId="14898C34" wp14:editId="4825B447">
            <wp:extent cx="5760720" cy="24770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477018"/>
                    </a:xfrm>
                    <a:prstGeom prst="rect">
                      <a:avLst/>
                    </a:prstGeom>
                  </pic:spPr>
                </pic:pic>
              </a:graphicData>
            </a:graphic>
          </wp:inline>
        </w:drawing>
      </w:r>
    </w:p>
    <w:p w14:paraId="635ED5CE" w14:textId="77777777" w:rsidR="00C17A72" w:rsidRPr="00F21B83" w:rsidRDefault="00C17A72" w:rsidP="00C17A72">
      <w:pPr>
        <w:jc w:val="both"/>
        <w:rPr>
          <w:color w:val="000000" w:themeColor="text1"/>
          <w:szCs w:val="26"/>
        </w:rPr>
      </w:pPr>
      <w:r w:rsidRPr="00F21B83">
        <w:rPr>
          <w:color w:val="000000" w:themeColor="text1"/>
          <w:szCs w:val="26"/>
        </w:rPr>
        <w:t>Mỗi khi có một ai đó kết nối họ sẽ nhận được sự kiện “chao”</w:t>
      </w:r>
    </w:p>
    <w:p w14:paraId="483D3972" w14:textId="6981D544" w:rsidR="00C17A72" w:rsidRPr="002C6E9C" w:rsidRDefault="00C17A72" w:rsidP="00476BDB">
      <w:pPr>
        <w:ind w:left="720" w:hanging="720"/>
        <w:jc w:val="both"/>
        <w:rPr>
          <w:b/>
          <w:color w:val="000000" w:themeColor="text1"/>
          <w:sz w:val="28"/>
          <w:szCs w:val="32"/>
        </w:rPr>
      </w:pPr>
      <w:r w:rsidRPr="002C6E9C">
        <w:rPr>
          <w:b/>
          <w:color w:val="000000" w:themeColor="text1"/>
          <w:sz w:val="28"/>
          <w:szCs w:val="32"/>
        </w:rPr>
        <w:t>4.3 Rooms</w:t>
      </w:r>
    </w:p>
    <w:p w14:paraId="6FD19CAF" w14:textId="77777777" w:rsidR="00C17A72" w:rsidRPr="00F21B83" w:rsidRDefault="00C17A72" w:rsidP="00C17A72">
      <w:pPr>
        <w:jc w:val="both"/>
        <w:rPr>
          <w:color w:val="000000" w:themeColor="text1"/>
          <w:szCs w:val="26"/>
        </w:rPr>
      </w:pPr>
      <w:r w:rsidRPr="00F21B83">
        <w:rPr>
          <w:color w:val="000000" w:themeColor="text1"/>
          <w:szCs w:val="26"/>
        </w:rPr>
        <w:t>Với mỗi namespace, chúng ta có thể khai báo kênh để socket có thể join hoặc leave.</w:t>
      </w:r>
    </w:p>
    <w:p w14:paraId="5774D059" w14:textId="1A6AF8B0" w:rsidR="00C17A72" w:rsidRPr="002C6E9C" w:rsidRDefault="00C17A72" w:rsidP="007F3DB9">
      <w:pPr>
        <w:ind w:firstLine="720"/>
        <w:jc w:val="both"/>
        <w:rPr>
          <w:b/>
          <w:color w:val="000000" w:themeColor="text1"/>
          <w:sz w:val="28"/>
          <w:szCs w:val="32"/>
        </w:rPr>
      </w:pPr>
      <w:r w:rsidRPr="002C6E9C">
        <w:rPr>
          <w:b/>
          <w:color w:val="000000" w:themeColor="text1"/>
          <w:sz w:val="28"/>
          <w:szCs w:val="32"/>
        </w:rPr>
        <w:t>4.3.1 Joining and Leaving</w:t>
      </w:r>
    </w:p>
    <w:p w14:paraId="3769BA07" w14:textId="77777777" w:rsidR="00C17A72" w:rsidRPr="00F21B83" w:rsidRDefault="00C17A72" w:rsidP="00C17A72">
      <w:pPr>
        <w:jc w:val="both"/>
        <w:rPr>
          <w:color w:val="000000" w:themeColor="text1"/>
          <w:szCs w:val="26"/>
        </w:rPr>
      </w:pPr>
      <w:r w:rsidRPr="00F21B83">
        <w:rPr>
          <w:color w:val="000000" w:themeColor="text1"/>
          <w:szCs w:val="26"/>
        </w:rPr>
        <w:t>Dùng hàm join() để liên lạc tới một room xác định, sử dụng hàm to() hoặc hàm in() để broadcasting hoặc emitting.</w:t>
      </w:r>
    </w:p>
    <w:p w14:paraId="6E127442" w14:textId="77777777" w:rsidR="00C17A72" w:rsidRPr="00F21B83" w:rsidRDefault="00C17A72" w:rsidP="00C17A72">
      <w:pPr>
        <w:jc w:val="both"/>
        <w:rPr>
          <w:color w:val="000000" w:themeColor="text1"/>
          <w:szCs w:val="26"/>
        </w:rPr>
      </w:pPr>
      <w:r w:rsidRPr="00F21B83">
        <w:rPr>
          <w:color w:val="000000" w:themeColor="text1"/>
          <w:szCs w:val="26"/>
        </w:rPr>
        <w:t>Ví dụ:</w:t>
      </w:r>
    </w:p>
    <w:p w14:paraId="55030063" w14:textId="77777777" w:rsidR="00C17A72" w:rsidRPr="00F21B83" w:rsidRDefault="00C17A72" w:rsidP="00C17A72">
      <w:pPr>
        <w:jc w:val="both"/>
        <w:rPr>
          <w:color w:val="000000" w:themeColor="text1"/>
          <w:szCs w:val="26"/>
        </w:rPr>
      </w:pPr>
      <w:r w:rsidRPr="00F21B83">
        <w:rPr>
          <w:noProof/>
          <w:color w:val="000000" w:themeColor="text1"/>
          <w:lang w:eastAsia="ja-JP"/>
        </w:rPr>
        <w:drawing>
          <wp:inline distT="0" distB="0" distL="0" distR="0" wp14:anchorId="1A7BE108" wp14:editId="1D74AA81">
            <wp:extent cx="5972175" cy="718820"/>
            <wp:effectExtent l="0" t="0" r="952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718820"/>
                    </a:xfrm>
                    <a:prstGeom prst="rect">
                      <a:avLst/>
                    </a:prstGeom>
                  </pic:spPr>
                </pic:pic>
              </a:graphicData>
            </a:graphic>
          </wp:inline>
        </w:drawing>
      </w:r>
    </w:p>
    <w:p w14:paraId="6F32ABE8" w14:textId="77777777" w:rsidR="00C17A72" w:rsidRPr="00F21B83" w:rsidRDefault="00C17A72" w:rsidP="00C17A72">
      <w:pPr>
        <w:jc w:val="both"/>
        <w:rPr>
          <w:color w:val="000000" w:themeColor="text1"/>
          <w:szCs w:val="26"/>
        </w:rPr>
      </w:pPr>
      <w:r w:rsidRPr="00F21B83">
        <w:rPr>
          <w:noProof/>
          <w:color w:val="000000" w:themeColor="text1"/>
          <w:lang w:eastAsia="ja-JP"/>
        </w:rPr>
        <w:drawing>
          <wp:inline distT="0" distB="0" distL="0" distR="0" wp14:anchorId="1FBDCBFD" wp14:editId="4F477A6E">
            <wp:extent cx="5972175" cy="4095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409575"/>
                    </a:xfrm>
                    <a:prstGeom prst="rect">
                      <a:avLst/>
                    </a:prstGeom>
                  </pic:spPr>
                </pic:pic>
              </a:graphicData>
            </a:graphic>
          </wp:inline>
        </w:drawing>
      </w:r>
    </w:p>
    <w:p w14:paraId="05F9CA3D" w14:textId="77777777" w:rsidR="00C17A72" w:rsidRPr="00F21B83" w:rsidRDefault="00C17A72" w:rsidP="00C17A72">
      <w:pPr>
        <w:jc w:val="both"/>
        <w:rPr>
          <w:color w:val="000000" w:themeColor="text1"/>
          <w:szCs w:val="26"/>
        </w:rPr>
      </w:pPr>
      <w:r w:rsidRPr="00F21B83">
        <w:rPr>
          <w:color w:val="000000" w:themeColor="text1"/>
          <w:szCs w:val="26"/>
        </w:rPr>
        <w:t>Để thoát khỏi room, sử dụng hàm leave(), với cú pháp tương tự join().</w:t>
      </w:r>
    </w:p>
    <w:p w14:paraId="5AD02973" w14:textId="77777777" w:rsidR="00C17A72" w:rsidRPr="00F21B83" w:rsidRDefault="00C17A72" w:rsidP="00C17A72">
      <w:pPr>
        <w:jc w:val="both"/>
        <w:rPr>
          <w:color w:val="000000" w:themeColor="text1"/>
          <w:szCs w:val="26"/>
        </w:rPr>
      </w:pPr>
      <w:r w:rsidRPr="00F21B83">
        <w:rPr>
          <w:color w:val="000000" w:themeColor="text1"/>
          <w:szCs w:val="26"/>
        </w:rPr>
        <w:t>*</w:t>
      </w:r>
      <w:r w:rsidRPr="00F21B83">
        <w:rPr>
          <w:b/>
          <w:color w:val="000000" w:themeColor="text1"/>
          <w:szCs w:val="26"/>
        </w:rPr>
        <w:t>Lưu ý</w:t>
      </w:r>
      <w:r w:rsidRPr="00F21B83">
        <w:rPr>
          <w:color w:val="000000" w:themeColor="text1"/>
          <w:szCs w:val="26"/>
        </w:rPr>
        <w:t>: hàm to() tham số truyền vào là một socket.id và socket.id này không thể custom. Nó được khởi tạo ngẫu nhiên khi có một client kết nối tới server.</w:t>
      </w:r>
    </w:p>
    <w:p w14:paraId="7ED30FD1" w14:textId="580117B5" w:rsidR="00C17A72" w:rsidRPr="002C6E9C" w:rsidRDefault="002E7E00" w:rsidP="002E7E00">
      <w:pPr>
        <w:ind w:left="720" w:hanging="720"/>
        <w:jc w:val="both"/>
        <w:rPr>
          <w:b/>
          <w:color w:val="000000" w:themeColor="text1"/>
          <w:sz w:val="28"/>
          <w:szCs w:val="32"/>
        </w:rPr>
      </w:pPr>
      <w:r w:rsidRPr="002C6E9C">
        <w:rPr>
          <w:b/>
          <w:color w:val="000000" w:themeColor="text1"/>
          <w:sz w:val="28"/>
          <w:szCs w:val="32"/>
        </w:rPr>
        <w:t>4.4</w:t>
      </w:r>
      <w:r w:rsidRPr="002C6E9C">
        <w:rPr>
          <w:b/>
          <w:color w:val="000000" w:themeColor="text1"/>
          <w:sz w:val="28"/>
          <w:szCs w:val="32"/>
        </w:rPr>
        <w:tab/>
      </w:r>
      <w:r w:rsidR="00C17A72" w:rsidRPr="002C6E9C">
        <w:rPr>
          <w:b/>
          <w:color w:val="000000" w:themeColor="text1"/>
          <w:sz w:val="28"/>
          <w:szCs w:val="32"/>
        </w:rPr>
        <w:t>Default Room</w:t>
      </w:r>
    </w:p>
    <w:p w14:paraId="0212CC7A" w14:textId="77777777" w:rsidR="00C17A72" w:rsidRPr="00F21B83" w:rsidRDefault="00C17A72" w:rsidP="00C17A72">
      <w:pPr>
        <w:jc w:val="both"/>
        <w:rPr>
          <w:color w:val="000000" w:themeColor="text1"/>
          <w:szCs w:val="26"/>
        </w:rPr>
      </w:pPr>
      <w:r w:rsidRPr="00F21B83">
        <w:rPr>
          <w:color w:val="000000" w:themeColor="text1"/>
          <w:szCs w:val="26"/>
        </w:rPr>
        <w:t>Mỗi socket trong Socket.IO được xác định bởi một mã định danh, duy nhất và không thể đoán trước được, socket.id. Để thuận tiện cho người dùng, mỗi socket sẽ tự động join một room bằng chính id đó, nói cách khác mỗi socket khi kết nối vào đều tạo ra một room của riêng chính mình.</w:t>
      </w:r>
    </w:p>
    <w:p w14:paraId="263B0810" w14:textId="77777777" w:rsidR="00C17A72" w:rsidRPr="00F21B83" w:rsidRDefault="00C17A72" w:rsidP="00C17A72">
      <w:pPr>
        <w:jc w:val="both"/>
        <w:rPr>
          <w:color w:val="000000" w:themeColor="text1"/>
          <w:szCs w:val="26"/>
        </w:rPr>
      </w:pPr>
      <w:r w:rsidRPr="00F21B83">
        <w:rPr>
          <w:color w:val="000000" w:themeColor="text1"/>
          <w:szCs w:val="26"/>
        </w:rPr>
        <w:t>Điều này dẫn đến việc dễ dàng broadcast tin nhắn tới các socket khác rằng ta đã kết nối.</w:t>
      </w:r>
    </w:p>
    <w:p w14:paraId="41B119F1" w14:textId="77777777" w:rsidR="00C17A72" w:rsidRPr="00F21B83" w:rsidRDefault="00C17A72" w:rsidP="00C17A72">
      <w:pPr>
        <w:jc w:val="both"/>
        <w:rPr>
          <w:color w:val="000000" w:themeColor="text1"/>
          <w:szCs w:val="26"/>
        </w:rPr>
      </w:pPr>
      <w:r w:rsidRPr="00F21B83">
        <w:rPr>
          <w:noProof/>
          <w:color w:val="000000" w:themeColor="text1"/>
          <w:lang w:eastAsia="ja-JP"/>
        </w:rPr>
        <w:drawing>
          <wp:inline distT="0" distB="0" distL="0" distR="0" wp14:anchorId="0430BFC8" wp14:editId="5D3A0BC2">
            <wp:extent cx="5972175" cy="1045845"/>
            <wp:effectExtent l="0" t="0" r="952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1045845"/>
                    </a:xfrm>
                    <a:prstGeom prst="rect">
                      <a:avLst/>
                    </a:prstGeom>
                  </pic:spPr>
                </pic:pic>
              </a:graphicData>
            </a:graphic>
          </wp:inline>
        </w:drawing>
      </w:r>
    </w:p>
    <w:p w14:paraId="423D1202" w14:textId="740D5006" w:rsidR="00C17A72" w:rsidRPr="002C6E9C" w:rsidRDefault="002E7E00" w:rsidP="00C17A72">
      <w:pPr>
        <w:jc w:val="both"/>
        <w:rPr>
          <w:b/>
          <w:color w:val="000000" w:themeColor="text1"/>
          <w:sz w:val="28"/>
          <w:szCs w:val="32"/>
        </w:rPr>
      </w:pPr>
      <w:r w:rsidRPr="002C6E9C">
        <w:rPr>
          <w:b/>
          <w:color w:val="000000" w:themeColor="text1"/>
          <w:sz w:val="28"/>
          <w:szCs w:val="32"/>
        </w:rPr>
        <w:t>4.5</w:t>
      </w:r>
      <w:r w:rsidRPr="002C6E9C">
        <w:rPr>
          <w:b/>
          <w:color w:val="000000" w:themeColor="text1"/>
          <w:sz w:val="28"/>
          <w:szCs w:val="32"/>
        </w:rPr>
        <w:tab/>
      </w:r>
      <w:r w:rsidR="00C17A72" w:rsidRPr="002C6E9C">
        <w:rPr>
          <w:b/>
          <w:color w:val="000000" w:themeColor="text1"/>
          <w:sz w:val="28"/>
          <w:szCs w:val="32"/>
        </w:rPr>
        <w:t>Disconnection</w:t>
      </w:r>
    </w:p>
    <w:p w14:paraId="3BE8C04D" w14:textId="77777777" w:rsidR="00C17A72" w:rsidRPr="00F21B83" w:rsidRDefault="00C17A72" w:rsidP="00C17A72">
      <w:pPr>
        <w:jc w:val="both"/>
        <w:rPr>
          <w:color w:val="000000" w:themeColor="text1"/>
          <w:szCs w:val="26"/>
        </w:rPr>
      </w:pPr>
      <w:r w:rsidRPr="00F21B83">
        <w:rPr>
          <w:color w:val="000000" w:themeColor="text1"/>
          <w:szCs w:val="26"/>
        </w:rPr>
        <w:t>Sau khi ngắt kết nối, các sockets sẽ leave tất cả các room mà chúng đã kết nối đến, điều này dẫn đến việc các client đang làm việc sẽ không phát hiện rằng máy chủ đã die, và sẽ vẫn tiếp tục cố gắng kết nối tới máy chủ.</w:t>
      </w:r>
    </w:p>
    <w:p w14:paraId="6B262130" w14:textId="77777777" w:rsidR="00C17A72" w:rsidRPr="00F21B83" w:rsidRDefault="00C17A72" w:rsidP="00C17A72">
      <w:pPr>
        <w:jc w:val="both"/>
        <w:rPr>
          <w:color w:val="000000" w:themeColor="text1"/>
          <w:szCs w:val="26"/>
        </w:rPr>
      </w:pPr>
      <w:r w:rsidRPr="00F21B83">
        <w:rPr>
          <w:color w:val="000000" w:themeColor="text1"/>
          <w:szCs w:val="26"/>
        </w:rPr>
        <w:t>Lưu ý: Khi bị ngắt kết nối đột xuất, các sockets sẽ mất đi địa chị socket.id hiện tại và khi kết nối lại được với máy chủ. Các sockets sẽ được cung cấp một socket.id mới, việc gửi tin nhắn tới các socket.id sẽ không còn thực hiện được.</w:t>
      </w:r>
    </w:p>
    <w:p w14:paraId="30D418C3" w14:textId="6659653A" w:rsidR="00C17A72" w:rsidRPr="002C6E9C" w:rsidRDefault="002E7E00" w:rsidP="00C17A72">
      <w:pPr>
        <w:jc w:val="both"/>
        <w:rPr>
          <w:b/>
          <w:color w:val="000000" w:themeColor="text1"/>
          <w:sz w:val="28"/>
          <w:szCs w:val="32"/>
        </w:rPr>
      </w:pPr>
      <w:r w:rsidRPr="002C6E9C">
        <w:rPr>
          <w:b/>
          <w:color w:val="000000" w:themeColor="text1"/>
          <w:sz w:val="28"/>
          <w:szCs w:val="32"/>
        </w:rPr>
        <w:t>4.6</w:t>
      </w:r>
      <w:r w:rsidRPr="002C6E9C">
        <w:rPr>
          <w:b/>
          <w:color w:val="000000" w:themeColor="text1"/>
          <w:sz w:val="28"/>
          <w:szCs w:val="32"/>
        </w:rPr>
        <w:tab/>
      </w:r>
      <w:r w:rsidR="00C17A72" w:rsidRPr="002C6E9C">
        <w:rPr>
          <w:b/>
          <w:color w:val="000000" w:themeColor="text1"/>
          <w:sz w:val="28"/>
          <w:szCs w:val="32"/>
        </w:rPr>
        <w:t>Gửi tin nhắn từ bên ngoài</w:t>
      </w:r>
    </w:p>
    <w:p w14:paraId="53C6C116" w14:textId="77777777" w:rsidR="00C17A72" w:rsidRPr="00F21B83" w:rsidRDefault="00C17A72" w:rsidP="00C17A72">
      <w:pPr>
        <w:jc w:val="both"/>
        <w:rPr>
          <w:color w:val="000000" w:themeColor="text1"/>
          <w:szCs w:val="26"/>
        </w:rPr>
      </w:pPr>
      <w:r w:rsidRPr="00F21B83">
        <w:rPr>
          <w:color w:val="000000" w:themeColor="text1"/>
          <w:szCs w:val="26"/>
        </w:rPr>
        <w:t>Trong một số trường hợp, chúng ta có thể muốn emit các events đến các sockets trong namespace/ rooms từ bên ngoài của socket.IO</w:t>
      </w:r>
    </w:p>
    <w:p w14:paraId="0AEA5771" w14:textId="77777777" w:rsidR="00C17A72" w:rsidRPr="00F21B83" w:rsidRDefault="00C17A72" w:rsidP="00C17A72">
      <w:pPr>
        <w:jc w:val="both"/>
        <w:rPr>
          <w:color w:val="000000" w:themeColor="text1"/>
          <w:szCs w:val="26"/>
        </w:rPr>
      </w:pPr>
      <w:r w:rsidRPr="00F21B83">
        <w:rPr>
          <w:color w:val="000000" w:themeColor="text1"/>
          <w:szCs w:val="26"/>
        </w:rPr>
        <w:t>Có rất nhiều cách để giải quyết vấn đề này, như triển khai một kênh cụ thể để gửi tin nhắn vào.</w:t>
      </w:r>
    </w:p>
    <w:p w14:paraId="5B29337C" w14:textId="77777777" w:rsidR="00C17A72" w:rsidRPr="00F21B83" w:rsidRDefault="00C17A72" w:rsidP="00C17A72">
      <w:pPr>
        <w:jc w:val="both"/>
        <w:rPr>
          <w:color w:val="000000" w:themeColor="text1"/>
          <w:szCs w:val="26"/>
        </w:rPr>
      </w:pPr>
      <w:r w:rsidRPr="00F21B83">
        <w:rPr>
          <w:color w:val="000000" w:themeColor="text1"/>
          <w:szCs w:val="26"/>
        </w:rPr>
        <w:t xml:space="preserve">Để tạo điều kiện cho sử dụng này, tạo hai modules </w:t>
      </w:r>
    </w:p>
    <w:p w14:paraId="56A9070B" w14:textId="77777777" w:rsidR="00C17A72" w:rsidRPr="00F21B83" w:rsidRDefault="00C17A72" w:rsidP="00C17A72">
      <w:pPr>
        <w:pStyle w:val="ListParagraph"/>
        <w:numPr>
          <w:ilvl w:val="0"/>
          <w:numId w:val="20"/>
        </w:numPr>
        <w:contextualSpacing w:val="0"/>
        <w:jc w:val="both"/>
        <w:rPr>
          <w:color w:val="000000" w:themeColor="text1"/>
          <w:szCs w:val="26"/>
        </w:rPr>
      </w:pPr>
      <w:r w:rsidRPr="00F21B83">
        <w:rPr>
          <w:color w:val="000000" w:themeColor="text1"/>
          <w:szCs w:val="26"/>
        </w:rPr>
        <w:t>Socket.io-redis</w:t>
      </w:r>
    </w:p>
    <w:p w14:paraId="2D801986" w14:textId="77777777" w:rsidR="00C17A72" w:rsidRPr="00F21B83" w:rsidRDefault="00C17A72" w:rsidP="00C17A72">
      <w:pPr>
        <w:pStyle w:val="ListParagraph"/>
        <w:numPr>
          <w:ilvl w:val="0"/>
          <w:numId w:val="20"/>
        </w:numPr>
        <w:contextualSpacing w:val="0"/>
        <w:jc w:val="both"/>
        <w:rPr>
          <w:color w:val="000000" w:themeColor="text1"/>
          <w:szCs w:val="26"/>
        </w:rPr>
      </w:pPr>
      <w:r w:rsidRPr="00F21B83">
        <w:rPr>
          <w:color w:val="000000" w:themeColor="text1"/>
          <w:szCs w:val="26"/>
        </w:rPr>
        <w:t>Socket.io-emitter</w:t>
      </w:r>
    </w:p>
    <w:p w14:paraId="265FEC11" w14:textId="77777777" w:rsidR="00C17A72" w:rsidRPr="00F21B83" w:rsidRDefault="00C17A72" w:rsidP="00C17A72">
      <w:pPr>
        <w:jc w:val="both"/>
        <w:rPr>
          <w:color w:val="000000" w:themeColor="text1"/>
          <w:szCs w:val="26"/>
        </w:rPr>
      </w:pPr>
      <w:r w:rsidRPr="00F21B83">
        <w:rPr>
          <w:color w:val="000000" w:themeColor="text1"/>
          <w:szCs w:val="26"/>
        </w:rPr>
        <w:t>Bằng cách config redis adapter, chúng ta có thể emit message từ bất kỳ ứng dụng nào tới kênh.</w:t>
      </w:r>
    </w:p>
    <w:p w14:paraId="48F01F78" w14:textId="77777777" w:rsidR="00C17A72" w:rsidRPr="00F21B83" w:rsidRDefault="00C17A72" w:rsidP="00C17A72">
      <w:pPr>
        <w:jc w:val="both"/>
        <w:rPr>
          <w:color w:val="000000" w:themeColor="text1"/>
          <w:szCs w:val="26"/>
        </w:rPr>
      </w:pPr>
      <w:r w:rsidRPr="00F21B83">
        <w:rPr>
          <w:noProof/>
          <w:color w:val="000000" w:themeColor="text1"/>
          <w:lang w:eastAsia="ja-JP"/>
        </w:rPr>
        <w:drawing>
          <wp:inline distT="0" distB="0" distL="0" distR="0" wp14:anchorId="16E202D9" wp14:editId="7793EB7C">
            <wp:extent cx="5972175" cy="698500"/>
            <wp:effectExtent l="0" t="0" r="952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698500"/>
                    </a:xfrm>
                    <a:prstGeom prst="rect">
                      <a:avLst/>
                    </a:prstGeom>
                  </pic:spPr>
                </pic:pic>
              </a:graphicData>
            </a:graphic>
          </wp:inline>
        </w:drawing>
      </w:r>
    </w:p>
    <w:p w14:paraId="3EF40986" w14:textId="77777777" w:rsidR="00C17A72" w:rsidRPr="00F21B83" w:rsidRDefault="00C17A72" w:rsidP="00C17A72">
      <w:pPr>
        <w:jc w:val="both"/>
        <w:rPr>
          <w:color w:val="000000" w:themeColor="text1"/>
          <w:szCs w:val="26"/>
        </w:rPr>
      </w:pPr>
      <w:r w:rsidRPr="00F21B83">
        <w:rPr>
          <w:noProof/>
          <w:color w:val="000000" w:themeColor="text1"/>
          <w:lang w:eastAsia="ja-JP"/>
        </w:rPr>
        <w:drawing>
          <wp:inline distT="0" distB="0" distL="0" distR="0" wp14:anchorId="00BDFE25" wp14:editId="13CB7BEE">
            <wp:extent cx="5972175" cy="8858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885825"/>
                    </a:xfrm>
                    <a:prstGeom prst="rect">
                      <a:avLst/>
                    </a:prstGeom>
                  </pic:spPr>
                </pic:pic>
              </a:graphicData>
            </a:graphic>
          </wp:inline>
        </w:drawing>
      </w:r>
    </w:p>
    <w:p w14:paraId="2D0C04D2" w14:textId="2F475693" w:rsidR="00491A41" w:rsidRDefault="00491A41" w:rsidP="00464423">
      <w:pPr>
        <w:spacing w:after="160" w:line="259" w:lineRule="auto"/>
        <w:rPr>
          <w:color w:val="000000" w:themeColor="text1"/>
        </w:rPr>
      </w:pPr>
      <w:r>
        <w:rPr>
          <w:color w:val="000000" w:themeColor="text1"/>
        </w:rPr>
        <w:br w:type="page"/>
      </w:r>
    </w:p>
    <w:p w14:paraId="4A8E3CB6" w14:textId="580BD204" w:rsidR="00491A41" w:rsidRPr="00464423" w:rsidRDefault="00491A41" w:rsidP="00491A41">
      <w:pPr>
        <w:tabs>
          <w:tab w:val="left" w:pos="3345"/>
        </w:tabs>
        <w:spacing w:after="160" w:line="259" w:lineRule="auto"/>
        <w:jc w:val="center"/>
        <w:rPr>
          <w:b/>
          <w:sz w:val="32"/>
          <w:szCs w:val="32"/>
        </w:rPr>
      </w:pPr>
      <w:r w:rsidRPr="00464423">
        <w:rPr>
          <w:b/>
          <w:sz w:val="32"/>
          <w:szCs w:val="32"/>
        </w:rPr>
        <w:t>C</w:t>
      </w:r>
      <w:r w:rsidR="00464423">
        <w:rPr>
          <w:b/>
          <w:sz w:val="32"/>
          <w:szCs w:val="32"/>
        </w:rPr>
        <w:t>HƯƠNG</w:t>
      </w:r>
      <w:r w:rsidRPr="00464423">
        <w:rPr>
          <w:b/>
          <w:sz w:val="32"/>
          <w:szCs w:val="32"/>
        </w:rPr>
        <w:t xml:space="preserve"> 5:</w:t>
      </w:r>
      <w:r w:rsidR="000716EF" w:rsidRPr="00464423">
        <w:rPr>
          <w:b/>
          <w:sz w:val="32"/>
          <w:szCs w:val="32"/>
        </w:rPr>
        <w:t xml:space="preserve"> </w:t>
      </w:r>
      <w:r w:rsidR="008B0030" w:rsidRPr="00464423">
        <w:rPr>
          <w:b/>
          <w:sz w:val="32"/>
          <w:szCs w:val="32"/>
        </w:rPr>
        <w:t>USER GUIDE</w:t>
      </w:r>
    </w:p>
    <w:p w14:paraId="1B7E8858" w14:textId="53650414" w:rsidR="000716EF" w:rsidRPr="00464423" w:rsidRDefault="008B0030" w:rsidP="000716EF">
      <w:pPr>
        <w:tabs>
          <w:tab w:val="left" w:pos="3345"/>
        </w:tabs>
        <w:rPr>
          <w:b/>
          <w:sz w:val="32"/>
          <w:szCs w:val="32"/>
        </w:rPr>
      </w:pPr>
      <w:r w:rsidRPr="002C6E9C">
        <w:rPr>
          <w:b/>
          <w:sz w:val="28"/>
          <w:szCs w:val="28"/>
        </w:rPr>
        <w:t>5.1</w:t>
      </w:r>
      <w:r w:rsidRPr="00464423">
        <w:rPr>
          <w:b/>
          <w:sz w:val="32"/>
          <w:szCs w:val="32"/>
        </w:rPr>
        <w:t xml:space="preserve"> </w:t>
      </w:r>
      <w:r w:rsidRPr="002C6E9C">
        <w:rPr>
          <w:b/>
          <w:sz w:val="28"/>
          <w:szCs w:val="28"/>
        </w:rPr>
        <w:t>Cài đặt môi trường</w:t>
      </w:r>
    </w:p>
    <w:p w14:paraId="655A5246" w14:textId="54FEDAE9" w:rsidR="00464423" w:rsidRDefault="00464423" w:rsidP="00464423">
      <w:pPr>
        <w:tabs>
          <w:tab w:val="left" w:pos="3345"/>
        </w:tabs>
        <w:jc w:val="both"/>
      </w:pPr>
      <w:r>
        <w:t xml:space="preserve">Đầu tiên chúng ta cần phải cài môi trường nodejs, truy cập đến trang web trng chủ của nodejs để download </w:t>
      </w:r>
      <w:hyperlink r:id="rId43" w:history="1">
        <w:r w:rsidRPr="000035AB">
          <w:rPr>
            <w:rStyle w:val="Hyperlink"/>
          </w:rPr>
          <w:t>https://nodejs.org/en/download/</w:t>
        </w:r>
      </w:hyperlink>
      <w:r>
        <w:t>. Khi nhấn vào đường link cửa sổ sẽ hiện ra như thế này</w:t>
      </w:r>
    </w:p>
    <w:p w14:paraId="5020FC2D" w14:textId="5D09693E" w:rsidR="00464423" w:rsidRDefault="00464423" w:rsidP="000716EF">
      <w:pPr>
        <w:tabs>
          <w:tab w:val="left" w:pos="3345"/>
        </w:tabs>
      </w:pPr>
      <w:r>
        <w:rPr>
          <w:noProof/>
          <w:lang w:eastAsia="ja-JP"/>
        </w:rPr>
        <w:drawing>
          <wp:inline distT="0" distB="0" distL="0" distR="0" wp14:anchorId="4D174949" wp14:editId="7A5AC740">
            <wp:extent cx="5760720" cy="2792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792730"/>
                    </a:xfrm>
                    <a:prstGeom prst="rect">
                      <a:avLst/>
                    </a:prstGeom>
                  </pic:spPr>
                </pic:pic>
              </a:graphicData>
            </a:graphic>
          </wp:inline>
        </w:drawing>
      </w:r>
    </w:p>
    <w:p w14:paraId="32FA852D" w14:textId="35F7EF98" w:rsidR="00464423" w:rsidRDefault="00464423" w:rsidP="00EA7CC7">
      <w:pPr>
        <w:tabs>
          <w:tab w:val="left" w:pos="3345"/>
        </w:tabs>
        <w:jc w:val="both"/>
      </w:pPr>
      <w:r>
        <w:t>Download bản phù hợp với hệ điều hành của mình, và chạy cài đặt bình thường như những phần mềm ứng dụng khác.</w:t>
      </w:r>
    </w:p>
    <w:p w14:paraId="03AF7AF5" w14:textId="45615F79" w:rsidR="00464423" w:rsidRDefault="00464423" w:rsidP="00EA7CC7">
      <w:pPr>
        <w:tabs>
          <w:tab w:val="left" w:pos="3345"/>
        </w:tabs>
        <w:jc w:val="both"/>
      </w:pPr>
      <w:r>
        <w:t xml:space="preserve">Tiếp theo truy cập đến trang web git để download phần souce code về. Truy cập đến đường link </w:t>
      </w:r>
      <w:hyperlink r:id="rId45" w:history="1">
        <w:r w:rsidRPr="000035AB">
          <w:rPr>
            <w:rStyle w:val="Hyperlink"/>
          </w:rPr>
          <w:t>https://github.com/tmtam612/socketIO</w:t>
        </w:r>
      </w:hyperlink>
      <w:r>
        <w:t>, sẽ ra màn hình như sau.</w:t>
      </w:r>
    </w:p>
    <w:p w14:paraId="43987009" w14:textId="7FFCE330" w:rsidR="00EA7CC7" w:rsidRDefault="00EA7CC7" w:rsidP="00EA7CC7">
      <w:pPr>
        <w:tabs>
          <w:tab w:val="left" w:pos="3345"/>
        </w:tabs>
        <w:jc w:val="both"/>
      </w:pPr>
      <w:r>
        <w:rPr>
          <w:noProof/>
          <w:lang w:eastAsia="ja-JP"/>
        </w:rPr>
        <w:drawing>
          <wp:inline distT="0" distB="0" distL="0" distR="0" wp14:anchorId="23A4A6C5" wp14:editId="21055083">
            <wp:extent cx="576072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781300"/>
                    </a:xfrm>
                    <a:prstGeom prst="rect">
                      <a:avLst/>
                    </a:prstGeom>
                  </pic:spPr>
                </pic:pic>
              </a:graphicData>
            </a:graphic>
          </wp:inline>
        </w:drawing>
      </w:r>
    </w:p>
    <w:p w14:paraId="51C51FCA" w14:textId="50648B62" w:rsidR="00464423" w:rsidRDefault="00464423" w:rsidP="000716EF">
      <w:pPr>
        <w:tabs>
          <w:tab w:val="left" w:pos="3345"/>
        </w:tabs>
      </w:pPr>
      <w:r>
        <w:t>Nhấn vào nút clone or download, chọn tải về dưới dạng zip</w:t>
      </w:r>
      <w:r w:rsidR="003F61A4">
        <w:t xml:space="preserve"> (Download Zip)</w:t>
      </w:r>
      <w:r>
        <w:t>.</w:t>
      </w:r>
    </w:p>
    <w:p w14:paraId="28B37079" w14:textId="2CDF4D71" w:rsidR="003F61A4" w:rsidRDefault="003F61A4" w:rsidP="000716EF">
      <w:pPr>
        <w:tabs>
          <w:tab w:val="left" w:pos="3345"/>
        </w:tabs>
      </w:pPr>
      <w:r>
        <w:rPr>
          <w:noProof/>
          <w:lang w:eastAsia="ja-JP"/>
        </w:rPr>
        <w:drawing>
          <wp:inline distT="0" distB="0" distL="0" distR="0" wp14:anchorId="4C0DECDD" wp14:editId="509274ED">
            <wp:extent cx="5760720" cy="27933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793365"/>
                    </a:xfrm>
                    <a:prstGeom prst="rect">
                      <a:avLst/>
                    </a:prstGeom>
                  </pic:spPr>
                </pic:pic>
              </a:graphicData>
            </a:graphic>
          </wp:inline>
        </w:drawing>
      </w:r>
      <w:r>
        <w:t>Sau khi tải về máy, giải nén file vừa mới tải về sẽ có những thư mục như sau.</w:t>
      </w:r>
      <w:r w:rsidRPr="003F61A4">
        <w:rPr>
          <w:noProof/>
          <w:lang w:eastAsia="ja-JP"/>
        </w:rPr>
        <w:t xml:space="preserve"> </w:t>
      </w:r>
    </w:p>
    <w:p w14:paraId="17EF4AB8" w14:textId="6ADD2DD1" w:rsidR="003F61A4" w:rsidRDefault="003F61A4" w:rsidP="000716EF">
      <w:pPr>
        <w:tabs>
          <w:tab w:val="left" w:pos="3345"/>
        </w:tabs>
        <w:rPr>
          <w:noProof/>
          <w:lang w:eastAsia="ja-JP"/>
        </w:rPr>
      </w:pPr>
      <w:r>
        <w:rPr>
          <w:noProof/>
          <w:lang w:eastAsia="ja-JP"/>
        </w:rPr>
        <w:drawing>
          <wp:inline distT="0" distB="0" distL="0" distR="0" wp14:anchorId="4233927A" wp14:editId="04E123A6">
            <wp:extent cx="5760720" cy="3074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074035"/>
                    </a:xfrm>
                    <a:prstGeom prst="rect">
                      <a:avLst/>
                    </a:prstGeom>
                  </pic:spPr>
                </pic:pic>
              </a:graphicData>
            </a:graphic>
          </wp:inline>
        </w:drawing>
      </w:r>
    </w:p>
    <w:p w14:paraId="6342918F" w14:textId="3B6A6689" w:rsidR="003F61A4" w:rsidRDefault="003F61A4" w:rsidP="00EA7CC7">
      <w:pPr>
        <w:tabs>
          <w:tab w:val="left" w:pos="3345"/>
        </w:tabs>
        <w:jc w:val="both"/>
        <w:rPr>
          <w:noProof/>
          <w:lang w:eastAsia="ja-JP"/>
        </w:rPr>
      </w:pPr>
      <w:r>
        <w:rPr>
          <w:noProof/>
          <w:lang w:eastAsia="ja-JP"/>
        </w:rPr>
        <w:t>Truy cập vào thư mục ChatNode,</w:t>
      </w:r>
      <w:r w:rsidR="00A66A3B">
        <w:rPr>
          <w:noProof/>
          <w:lang w:eastAsia="ja-JP"/>
        </w:rPr>
        <w:t xml:space="preserve"> có những file như sau là đã cài đặt môi trường thành công</w:t>
      </w:r>
    </w:p>
    <w:p w14:paraId="4CC5ACEC" w14:textId="13460815" w:rsidR="00A66A3B" w:rsidRDefault="00A66A3B" w:rsidP="000716EF">
      <w:pPr>
        <w:tabs>
          <w:tab w:val="left" w:pos="3345"/>
        </w:tabs>
        <w:rPr>
          <w:noProof/>
          <w:lang w:eastAsia="ja-JP"/>
        </w:rPr>
      </w:pPr>
      <w:r>
        <w:rPr>
          <w:noProof/>
          <w:lang w:eastAsia="ja-JP"/>
        </w:rPr>
        <w:drawing>
          <wp:inline distT="0" distB="0" distL="0" distR="0" wp14:anchorId="708564CF" wp14:editId="2D7764F5">
            <wp:extent cx="5760720" cy="30740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74035"/>
                    </a:xfrm>
                    <a:prstGeom prst="rect">
                      <a:avLst/>
                    </a:prstGeom>
                  </pic:spPr>
                </pic:pic>
              </a:graphicData>
            </a:graphic>
          </wp:inline>
        </w:drawing>
      </w:r>
    </w:p>
    <w:p w14:paraId="58566C3E" w14:textId="5D257734" w:rsidR="002C6E9C" w:rsidRDefault="002C6E9C" w:rsidP="000716EF">
      <w:pPr>
        <w:tabs>
          <w:tab w:val="left" w:pos="3345"/>
        </w:tabs>
        <w:rPr>
          <w:b/>
          <w:noProof/>
          <w:sz w:val="28"/>
          <w:szCs w:val="28"/>
          <w:lang w:eastAsia="ja-JP"/>
        </w:rPr>
      </w:pPr>
      <w:r w:rsidRPr="002C6E9C">
        <w:rPr>
          <w:b/>
          <w:noProof/>
          <w:sz w:val="32"/>
          <w:szCs w:val="32"/>
          <w:lang w:eastAsia="ja-JP"/>
        </w:rPr>
        <w:t xml:space="preserve">5.2 </w:t>
      </w:r>
      <w:r w:rsidRPr="002C6E9C">
        <w:rPr>
          <w:b/>
          <w:noProof/>
          <w:sz w:val="28"/>
          <w:szCs w:val="28"/>
          <w:lang w:eastAsia="ja-JP"/>
        </w:rPr>
        <w:t>Khởi động ứng dụng</w:t>
      </w:r>
    </w:p>
    <w:p w14:paraId="595EF7E1" w14:textId="6F767E32" w:rsidR="002C6E9C" w:rsidRDefault="002C6E9C" w:rsidP="00EA7CC7">
      <w:pPr>
        <w:tabs>
          <w:tab w:val="left" w:pos="3345"/>
        </w:tabs>
        <w:jc w:val="both"/>
        <w:rPr>
          <w:noProof/>
          <w:szCs w:val="26"/>
          <w:lang w:eastAsia="ja-JP"/>
        </w:rPr>
      </w:pPr>
      <w:r>
        <w:rPr>
          <w:noProof/>
          <w:szCs w:val="26"/>
          <w:lang w:eastAsia="ja-JP"/>
        </w:rPr>
        <w:t>Tại vị trí trong thư mục ChatNode, vào thanh đường dẫn gõ “cmd”</w:t>
      </w:r>
      <w:r w:rsidR="00EA7CC7">
        <w:rPr>
          <w:noProof/>
          <w:szCs w:val="26"/>
          <w:lang w:eastAsia="ja-JP"/>
        </w:rPr>
        <w:t xml:space="preserve"> và enter</w:t>
      </w:r>
      <w:r>
        <w:rPr>
          <w:noProof/>
          <w:szCs w:val="26"/>
          <w:lang w:eastAsia="ja-JP"/>
        </w:rPr>
        <w:t>, hoặc mở cmd và dẫn vào thư mục bên trong ChatNode.</w:t>
      </w:r>
    </w:p>
    <w:p w14:paraId="48BAF6D5" w14:textId="68E71F7B" w:rsidR="002C6E9C" w:rsidRDefault="002C6E9C" w:rsidP="000716EF">
      <w:pPr>
        <w:tabs>
          <w:tab w:val="left" w:pos="3345"/>
        </w:tabs>
        <w:rPr>
          <w:b/>
          <w:noProof/>
          <w:sz w:val="32"/>
          <w:szCs w:val="32"/>
          <w:lang w:eastAsia="ja-JP"/>
        </w:rPr>
      </w:pPr>
      <w:r>
        <w:rPr>
          <w:noProof/>
          <w:lang w:eastAsia="ja-JP"/>
        </w:rPr>
        <w:drawing>
          <wp:inline distT="0" distB="0" distL="0" distR="0" wp14:anchorId="39B7347B" wp14:editId="5007455A">
            <wp:extent cx="5760720" cy="3074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074035"/>
                    </a:xfrm>
                    <a:prstGeom prst="rect">
                      <a:avLst/>
                    </a:prstGeom>
                  </pic:spPr>
                </pic:pic>
              </a:graphicData>
            </a:graphic>
          </wp:inline>
        </w:drawing>
      </w:r>
    </w:p>
    <w:p w14:paraId="05AF9318" w14:textId="50B5C3E6" w:rsidR="002C6E9C" w:rsidRDefault="002C6E9C" w:rsidP="000716EF">
      <w:pPr>
        <w:tabs>
          <w:tab w:val="left" w:pos="3345"/>
        </w:tabs>
        <w:rPr>
          <w:noProof/>
          <w:szCs w:val="26"/>
          <w:lang w:eastAsia="ja-JP"/>
        </w:rPr>
      </w:pPr>
      <w:r>
        <w:rPr>
          <w:noProof/>
          <w:szCs w:val="26"/>
          <w:lang w:eastAsia="ja-JP"/>
        </w:rPr>
        <w:t xml:space="preserve">Lúc này sẽ xuất hiện màn hình cmd, </w:t>
      </w:r>
      <w:r>
        <w:rPr>
          <w:noProof/>
          <w:lang w:eastAsia="ja-JP"/>
        </w:rPr>
        <w:drawing>
          <wp:inline distT="0" distB="0" distL="0" distR="0" wp14:anchorId="5881030B" wp14:editId="676299C2">
            <wp:extent cx="5760720" cy="30784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078480"/>
                    </a:xfrm>
                    <a:prstGeom prst="rect">
                      <a:avLst/>
                    </a:prstGeom>
                  </pic:spPr>
                </pic:pic>
              </a:graphicData>
            </a:graphic>
          </wp:inline>
        </w:drawing>
      </w:r>
    </w:p>
    <w:p w14:paraId="682930C9" w14:textId="74219B69" w:rsidR="00EA7CC7" w:rsidRDefault="00EA7CC7" w:rsidP="00EA7CC7">
      <w:pPr>
        <w:tabs>
          <w:tab w:val="left" w:pos="3345"/>
        </w:tabs>
        <w:jc w:val="both"/>
        <w:rPr>
          <w:noProof/>
          <w:szCs w:val="26"/>
          <w:lang w:eastAsia="ja-JP"/>
        </w:rPr>
      </w:pPr>
      <w:r>
        <w:rPr>
          <w:noProof/>
          <w:szCs w:val="26"/>
          <w:lang w:eastAsia="ja-JP"/>
        </w:rPr>
        <w:t>Gõ cú pháp “node server.js” và giữ nguyên màn hình cmd đừng tắt chỉ thu nhỏ lại xuống thanh taskbar, ứng dụng web chat sẽ chạy dưới localhost với port 3000. Mở trình duyệt web lên và truy cập đường dẫn</w:t>
      </w:r>
      <w:r w:rsidRPr="00EA7CC7">
        <w:t xml:space="preserve"> </w:t>
      </w:r>
      <w:hyperlink r:id="rId52" w:history="1">
        <w:r w:rsidRPr="000035AB">
          <w:rPr>
            <w:rStyle w:val="Hyperlink"/>
            <w:noProof/>
            <w:szCs w:val="26"/>
            <w:lang w:eastAsia="ja-JP"/>
          </w:rPr>
          <w:t>http://localhost:3000/</w:t>
        </w:r>
      </w:hyperlink>
      <w:r>
        <w:rPr>
          <w:noProof/>
          <w:szCs w:val="26"/>
          <w:lang w:eastAsia="ja-JP"/>
        </w:rPr>
        <w:t>, nếu hiện ra trang web như sau là thành công.</w:t>
      </w:r>
    </w:p>
    <w:p w14:paraId="66C85B5F" w14:textId="0FB30F14" w:rsidR="00EA7CC7" w:rsidRDefault="00EA7CC7" w:rsidP="000716EF">
      <w:pPr>
        <w:tabs>
          <w:tab w:val="left" w:pos="3345"/>
        </w:tabs>
        <w:rPr>
          <w:noProof/>
          <w:szCs w:val="26"/>
          <w:lang w:eastAsia="ja-JP"/>
        </w:rPr>
      </w:pPr>
      <w:r>
        <w:rPr>
          <w:noProof/>
          <w:lang w:eastAsia="ja-JP"/>
        </w:rPr>
        <w:drawing>
          <wp:inline distT="0" distB="0" distL="0" distR="0" wp14:anchorId="774EF9E7" wp14:editId="068253CF">
            <wp:extent cx="5760720" cy="27749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74950"/>
                    </a:xfrm>
                    <a:prstGeom prst="rect">
                      <a:avLst/>
                    </a:prstGeom>
                  </pic:spPr>
                </pic:pic>
              </a:graphicData>
            </a:graphic>
          </wp:inline>
        </w:drawing>
      </w:r>
    </w:p>
    <w:p w14:paraId="63561C99" w14:textId="5F0B969F" w:rsidR="00EA7CC7" w:rsidRPr="002C6E9C" w:rsidRDefault="00EA7CC7" w:rsidP="000716EF">
      <w:pPr>
        <w:tabs>
          <w:tab w:val="left" w:pos="3345"/>
        </w:tabs>
        <w:rPr>
          <w:noProof/>
          <w:szCs w:val="26"/>
          <w:lang w:eastAsia="ja-JP"/>
        </w:rPr>
      </w:pPr>
      <w:r>
        <w:rPr>
          <w:noProof/>
          <w:szCs w:val="26"/>
          <w:lang w:eastAsia="ja-JP"/>
        </w:rPr>
        <w:t xml:space="preserve">Nếu vẫn còn thắc mắc xin liên hệ gmail: </w:t>
      </w:r>
      <w:hyperlink r:id="rId54" w:history="1">
        <w:r w:rsidRPr="000035AB">
          <w:rPr>
            <w:rStyle w:val="Hyperlink"/>
            <w:noProof/>
            <w:szCs w:val="26"/>
            <w:lang w:eastAsia="ja-JP"/>
          </w:rPr>
          <w:t>tmtam612@gmail.com</w:t>
        </w:r>
      </w:hyperlink>
    </w:p>
    <w:p w14:paraId="3B3662B0" w14:textId="77777777" w:rsidR="00EA7CC7" w:rsidRDefault="00EA7CC7" w:rsidP="00520DE3">
      <w:pPr>
        <w:spacing w:after="160" w:line="259" w:lineRule="auto"/>
        <w:jc w:val="center"/>
      </w:pPr>
    </w:p>
    <w:p w14:paraId="0BD0B7C6" w14:textId="77777777" w:rsidR="00EA7CC7" w:rsidRDefault="00EA7CC7">
      <w:pPr>
        <w:spacing w:after="160" w:line="259" w:lineRule="auto"/>
      </w:pPr>
      <w:r>
        <w:br w:type="page"/>
      </w:r>
    </w:p>
    <w:p w14:paraId="5028E301" w14:textId="1BC7B014" w:rsidR="00EA7CC7" w:rsidRDefault="00EA7CC7" w:rsidP="00EA7CC7">
      <w:pPr>
        <w:tabs>
          <w:tab w:val="left" w:pos="4048"/>
        </w:tabs>
        <w:jc w:val="center"/>
        <w:rPr>
          <w:b/>
          <w:sz w:val="32"/>
          <w:szCs w:val="32"/>
        </w:rPr>
      </w:pPr>
      <w:r w:rsidRPr="00EA7CC7">
        <w:rPr>
          <w:b/>
          <w:sz w:val="32"/>
          <w:szCs w:val="32"/>
        </w:rPr>
        <w:t>CHƯƠNG 6: DEMO ỨNG DỤNG WEB CHAT SỬ DỤNG CÔNG NGHỆ SOCKET.IO</w:t>
      </w:r>
    </w:p>
    <w:p w14:paraId="56BAA045" w14:textId="3F77AAB7" w:rsidR="00B2472A" w:rsidRPr="00B2472A" w:rsidRDefault="00B2472A" w:rsidP="00B2472A">
      <w:pPr>
        <w:tabs>
          <w:tab w:val="left" w:pos="4048"/>
        </w:tabs>
        <w:rPr>
          <w:b/>
          <w:sz w:val="28"/>
          <w:szCs w:val="28"/>
        </w:rPr>
      </w:pPr>
      <w:r>
        <w:rPr>
          <w:b/>
          <w:sz w:val="28"/>
          <w:szCs w:val="28"/>
        </w:rPr>
        <w:t>6.1 Register vào ứng dụng</w:t>
      </w:r>
    </w:p>
    <w:p w14:paraId="7FFD7406" w14:textId="4D0622B9" w:rsidR="00EA7CC7" w:rsidRDefault="00EA7CC7" w:rsidP="00EA7CC7">
      <w:pPr>
        <w:tabs>
          <w:tab w:val="left" w:pos="4048"/>
        </w:tabs>
        <w:jc w:val="both"/>
        <w:rPr>
          <w:szCs w:val="26"/>
        </w:rPr>
      </w:pPr>
      <w:r>
        <w:rPr>
          <w:szCs w:val="26"/>
        </w:rPr>
        <w:t xml:space="preserve">Khi vừa truy cập đến trang web, </w:t>
      </w:r>
      <w:r w:rsidR="007450A6">
        <w:rPr>
          <w:szCs w:val="26"/>
        </w:rPr>
        <w:t>nhập tên tham gia và nhấn nút register</w:t>
      </w:r>
    </w:p>
    <w:p w14:paraId="7F6EEB18" w14:textId="6EBF777F" w:rsidR="007450A6" w:rsidRDefault="007450A6" w:rsidP="00EA7CC7">
      <w:pPr>
        <w:tabs>
          <w:tab w:val="left" w:pos="4048"/>
        </w:tabs>
        <w:jc w:val="both"/>
        <w:rPr>
          <w:szCs w:val="26"/>
        </w:rPr>
      </w:pPr>
      <w:r>
        <w:rPr>
          <w:noProof/>
          <w:lang w:eastAsia="ja-JP"/>
        </w:rPr>
        <w:drawing>
          <wp:inline distT="0" distB="0" distL="0" distR="0" wp14:anchorId="1146D632" wp14:editId="0E99700A">
            <wp:extent cx="5760720" cy="2762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62250"/>
                    </a:xfrm>
                    <a:prstGeom prst="rect">
                      <a:avLst/>
                    </a:prstGeom>
                  </pic:spPr>
                </pic:pic>
              </a:graphicData>
            </a:graphic>
          </wp:inline>
        </w:drawing>
      </w:r>
    </w:p>
    <w:p w14:paraId="42582897" w14:textId="21A6B30F" w:rsidR="007450A6" w:rsidRDefault="00C823EF" w:rsidP="00EA7CC7">
      <w:pPr>
        <w:tabs>
          <w:tab w:val="left" w:pos="4048"/>
        </w:tabs>
        <w:jc w:val="both"/>
        <w:rPr>
          <w:szCs w:val="26"/>
        </w:rPr>
      </w:pPr>
      <w:r>
        <w:rPr>
          <w:szCs w:val="26"/>
        </w:rPr>
        <w:t xml:space="preserve">Nút register </w:t>
      </w:r>
      <w:r w:rsidR="00030C0F">
        <w:rPr>
          <w:szCs w:val="26"/>
        </w:rPr>
        <w:t>sẽ tạo</w:t>
      </w:r>
      <w:r w:rsidR="007450A6">
        <w:rPr>
          <w:szCs w:val="26"/>
        </w:rPr>
        <w:t xml:space="preserve"> một sự kiện gọi là đăng ký tài khoả</w:t>
      </w:r>
      <w:r w:rsidR="00030C0F">
        <w:rPr>
          <w:szCs w:val="26"/>
        </w:rPr>
        <w:t>n với socket.io,</w:t>
      </w:r>
      <w:r w:rsidR="007450A6">
        <w:rPr>
          <w:szCs w:val="26"/>
        </w:rPr>
        <w:t xml:space="preserve"> </w:t>
      </w:r>
    </w:p>
    <w:p w14:paraId="67935467" w14:textId="2804F1A1" w:rsidR="00C823EF" w:rsidRDefault="00030C0F" w:rsidP="00EA7CC7">
      <w:pPr>
        <w:tabs>
          <w:tab w:val="left" w:pos="4048"/>
        </w:tabs>
        <w:jc w:val="both"/>
        <w:rPr>
          <w:szCs w:val="26"/>
        </w:rPr>
      </w:pPr>
      <w:r>
        <w:rPr>
          <w:noProof/>
          <w:lang w:eastAsia="ja-JP"/>
        </w:rPr>
        <w:drawing>
          <wp:inline distT="0" distB="0" distL="0" distR="0" wp14:anchorId="42C8F5D3" wp14:editId="3DFD7CC9">
            <wp:extent cx="5753735" cy="3260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735" cy="3260725"/>
                    </a:xfrm>
                    <a:prstGeom prst="rect">
                      <a:avLst/>
                    </a:prstGeom>
                    <a:noFill/>
                    <a:ln>
                      <a:noFill/>
                    </a:ln>
                  </pic:spPr>
                </pic:pic>
              </a:graphicData>
            </a:graphic>
          </wp:inline>
        </w:drawing>
      </w:r>
    </w:p>
    <w:p w14:paraId="60B68899" w14:textId="1A3F6E75" w:rsidR="00C823EF" w:rsidRDefault="00C823EF" w:rsidP="00EA7CC7">
      <w:pPr>
        <w:tabs>
          <w:tab w:val="left" w:pos="4048"/>
        </w:tabs>
        <w:jc w:val="both"/>
        <w:rPr>
          <w:szCs w:val="26"/>
        </w:rPr>
      </w:pPr>
      <w:r>
        <w:rPr>
          <w:szCs w:val="26"/>
        </w:rPr>
        <w:t>$name là tên đăng nhập, khi $name khác rỗng và khác khác null, khác undefined, nó sẽ gửi đến server có namespace tên là “client-send-Username” với data là tên của người đăng nhập bằng câu lệnh emit().</w:t>
      </w:r>
    </w:p>
    <w:p w14:paraId="034820FB" w14:textId="1B40CA29" w:rsidR="00C823EF" w:rsidRDefault="00C823EF" w:rsidP="00EA7CC7">
      <w:pPr>
        <w:tabs>
          <w:tab w:val="left" w:pos="4048"/>
        </w:tabs>
        <w:jc w:val="both"/>
        <w:rPr>
          <w:szCs w:val="26"/>
        </w:rPr>
      </w:pPr>
      <w:r>
        <w:rPr>
          <w:szCs w:val="26"/>
        </w:rPr>
        <w:t>Trên server lúc này sẽ config một namespace tên là “client-send-Username” để hứng sự kiện được nhận từ phía client.</w:t>
      </w:r>
    </w:p>
    <w:p w14:paraId="1F9854E6" w14:textId="08142BEB" w:rsidR="00C823EF" w:rsidRDefault="00C823EF" w:rsidP="00EA7CC7">
      <w:pPr>
        <w:tabs>
          <w:tab w:val="left" w:pos="4048"/>
        </w:tabs>
        <w:jc w:val="both"/>
        <w:rPr>
          <w:szCs w:val="26"/>
        </w:rPr>
      </w:pPr>
    </w:p>
    <w:p w14:paraId="51422ED5" w14:textId="65E10474" w:rsidR="00C823EF" w:rsidRDefault="00E11E40" w:rsidP="00EA7CC7">
      <w:pPr>
        <w:tabs>
          <w:tab w:val="left" w:pos="4048"/>
        </w:tabs>
        <w:jc w:val="both"/>
        <w:rPr>
          <w:szCs w:val="26"/>
        </w:rPr>
      </w:pPr>
      <w:r>
        <w:rPr>
          <w:noProof/>
          <w:lang w:eastAsia="ja-JP"/>
        </w:rPr>
        <w:drawing>
          <wp:inline distT="0" distB="0" distL="0" distR="0" wp14:anchorId="6AB18778" wp14:editId="5D3E129D">
            <wp:extent cx="5760720" cy="3239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39135"/>
                    </a:xfrm>
                    <a:prstGeom prst="rect">
                      <a:avLst/>
                    </a:prstGeom>
                  </pic:spPr>
                </pic:pic>
              </a:graphicData>
            </a:graphic>
          </wp:inline>
        </w:drawing>
      </w:r>
    </w:p>
    <w:p w14:paraId="0474B933" w14:textId="3D78281E" w:rsidR="00E11E40" w:rsidRDefault="00E11E40" w:rsidP="00EA7CC7">
      <w:pPr>
        <w:tabs>
          <w:tab w:val="left" w:pos="4048"/>
        </w:tabs>
        <w:jc w:val="both"/>
        <w:rPr>
          <w:szCs w:val="26"/>
        </w:rPr>
      </w:pPr>
      <w:r>
        <w:rPr>
          <w:noProof/>
          <w:lang w:eastAsia="ja-JP"/>
        </w:rPr>
        <w:drawing>
          <wp:inline distT="0" distB="0" distL="0" distR="0" wp14:anchorId="45A7EE60" wp14:editId="6E47F127">
            <wp:extent cx="5760720" cy="32391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39135"/>
                    </a:xfrm>
                    <a:prstGeom prst="rect">
                      <a:avLst/>
                    </a:prstGeom>
                  </pic:spPr>
                </pic:pic>
              </a:graphicData>
            </a:graphic>
          </wp:inline>
        </w:drawing>
      </w:r>
    </w:p>
    <w:p w14:paraId="66E1ADD9" w14:textId="2D38FBC8" w:rsidR="00B2472A" w:rsidRPr="00B2472A" w:rsidRDefault="00B2472A" w:rsidP="00B2472A">
      <w:pPr>
        <w:tabs>
          <w:tab w:val="left" w:pos="4048"/>
        </w:tabs>
        <w:ind w:firstLine="567"/>
        <w:jc w:val="both"/>
        <w:rPr>
          <w:b/>
          <w:sz w:val="28"/>
          <w:szCs w:val="28"/>
        </w:rPr>
      </w:pPr>
      <w:r w:rsidRPr="00B2472A">
        <w:rPr>
          <w:b/>
          <w:sz w:val="28"/>
          <w:szCs w:val="28"/>
        </w:rPr>
        <w:t>6.1.1</w:t>
      </w:r>
      <w:r>
        <w:rPr>
          <w:b/>
          <w:sz w:val="28"/>
          <w:szCs w:val="28"/>
        </w:rPr>
        <w:t xml:space="preserve"> Register thất bại.</w:t>
      </w:r>
    </w:p>
    <w:p w14:paraId="25518292" w14:textId="70542378" w:rsidR="00E11E40" w:rsidRDefault="00C823EF" w:rsidP="00426CD7">
      <w:pPr>
        <w:tabs>
          <w:tab w:val="left" w:pos="4048"/>
        </w:tabs>
        <w:jc w:val="both"/>
        <w:rPr>
          <w:szCs w:val="26"/>
        </w:rPr>
      </w:pPr>
      <w:r>
        <w:rPr>
          <w:szCs w:val="26"/>
        </w:rPr>
        <w:t>Trong namespace “client-send-Username”, server sẽ duyệt mảng mangUsers</w:t>
      </w:r>
      <w:r w:rsidR="00E11E40">
        <w:rPr>
          <w:szCs w:val="26"/>
        </w:rPr>
        <w:t>, mangUsers ở đây chứa tất cả các tài khoản đã   hoặc đang kết nối tới server,  trong quá  trình duyệt mảng nếu  phát hiện   tài khoản đang  được kết nối với server, server sẽ gửi đến namespace có tên “server-send-dki-thatbai” để gửi thông báo đến client.</w:t>
      </w:r>
    </w:p>
    <w:p w14:paraId="1F28E345" w14:textId="3234AC2D" w:rsidR="00E11E40" w:rsidRDefault="00E11E40" w:rsidP="00C823EF">
      <w:pPr>
        <w:tabs>
          <w:tab w:val="left" w:pos="4048"/>
        </w:tabs>
        <w:jc w:val="both"/>
        <w:rPr>
          <w:szCs w:val="26"/>
        </w:rPr>
      </w:pPr>
      <w:r>
        <w:rPr>
          <w:szCs w:val="26"/>
        </w:rPr>
        <w:t>Khi đó client sẽ có một sự kiện có namespace tên là “server-send-dki-thatbai” để hứng sự kiện được gửi từ phía server.</w:t>
      </w:r>
    </w:p>
    <w:p w14:paraId="29BE0BA6" w14:textId="2D2A8E17" w:rsidR="00E11E40" w:rsidRDefault="00E11E40" w:rsidP="00C823EF">
      <w:pPr>
        <w:tabs>
          <w:tab w:val="left" w:pos="4048"/>
        </w:tabs>
        <w:jc w:val="both"/>
        <w:rPr>
          <w:szCs w:val="26"/>
        </w:rPr>
      </w:pPr>
      <w:r>
        <w:rPr>
          <w:noProof/>
          <w:szCs w:val="26"/>
          <w:lang w:eastAsia="ja-JP"/>
        </w:rPr>
        <w:drawing>
          <wp:inline distT="0" distB="0" distL="0" distR="0" wp14:anchorId="26B9191D" wp14:editId="4691A74D">
            <wp:extent cx="5760720" cy="3200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5499CE7D" w14:textId="26BDBFAB" w:rsidR="00B2472A" w:rsidRDefault="00B2472A" w:rsidP="00C823EF">
      <w:pPr>
        <w:tabs>
          <w:tab w:val="left" w:pos="4048"/>
        </w:tabs>
        <w:jc w:val="both"/>
        <w:rPr>
          <w:szCs w:val="26"/>
        </w:rPr>
      </w:pPr>
      <w:r>
        <w:rPr>
          <w:noProof/>
          <w:lang w:eastAsia="ja-JP"/>
        </w:rPr>
        <w:drawing>
          <wp:inline distT="0" distB="0" distL="0" distR="0" wp14:anchorId="586EC1E9" wp14:editId="3EADF954">
            <wp:extent cx="5760720" cy="27705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70505"/>
                    </a:xfrm>
                    <a:prstGeom prst="rect">
                      <a:avLst/>
                    </a:prstGeom>
                  </pic:spPr>
                </pic:pic>
              </a:graphicData>
            </a:graphic>
          </wp:inline>
        </w:drawing>
      </w:r>
    </w:p>
    <w:p w14:paraId="28ED76FC" w14:textId="7923950A" w:rsidR="00E11E40" w:rsidRDefault="00E11E40" w:rsidP="00C823EF">
      <w:pPr>
        <w:tabs>
          <w:tab w:val="left" w:pos="4048"/>
        </w:tabs>
        <w:jc w:val="both"/>
        <w:rPr>
          <w:szCs w:val="26"/>
        </w:rPr>
      </w:pPr>
      <w:r>
        <w:rPr>
          <w:szCs w:val="26"/>
        </w:rPr>
        <w:t>Khi nhận được sự kiện, client sẽ hiện lên message alert Username đã tồn tại.</w:t>
      </w:r>
    </w:p>
    <w:p w14:paraId="651989C1" w14:textId="1F8612F8" w:rsidR="00E11E40" w:rsidRDefault="00B2472A" w:rsidP="00B2472A">
      <w:pPr>
        <w:tabs>
          <w:tab w:val="left" w:pos="4048"/>
        </w:tabs>
        <w:ind w:firstLine="567"/>
        <w:jc w:val="both"/>
        <w:rPr>
          <w:b/>
          <w:sz w:val="28"/>
          <w:szCs w:val="28"/>
        </w:rPr>
      </w:pPr>
      <w:r w:rsidRPr="00B2472A">
        <w:rPr>
          <w:b/>
          <w:sz w:val="28"/>
          <w:szCs w:val="28"/>
        </w:rPr>
        <w:t>6.1.2 Register thành công</w:t>
      </w:r>
    </w:p>
    <w:p w14:paraId="75927547" w14:textId="14B9306A" w:rsidR="00B2472A" w:rsidRPr="008A3369" w:rsidRDefault="00B2472A" w:rsidP="00B2472A">
      <w:pPr>
        <w:tabs>
          <w:tab w:val="left" w:pos="4048"/>
        </w:tabs>
        <w:jc w:val="both"/>
        <w:rPr>
          <w:szCs w:val="26"/>
        </w:rPr>
      </w:pPr>
      <w:r w:rsidRPr="008A3369">
        <w:rPr>
          <w:szCs w:val="26"/>
        </w:rPr>
        <w:t>Nếu duyệt mảng, phát hiện tài khoản tồn tại nhưng đã offline, hoặc chưa tồn tại trong mangUsers, server sẽ tạo tài khoản, hoặc cập nhật socket.id của tài khoản.</w:t>
      </w:r>
    </w:p>
    <w:p w14:paraId="1F8315F2" w14:textId="41021166" w:rsidR="00B2472A" w:rsidRDefault="00B2472A" w:rsidP="00B2472A">
      <w:pPr>
        <w:tabs>
          <w:tab w:val="left" w:pos="4048"/>
        </w:tabs>
        <w:jc w:val="both"/>
        <w:rPr>
          <w:sz w:val="28"/>
          <w:szCs w:val="28"/>
        </w:rPr>
      </w:pPr>
      <w:r>
        <w:rPr>
          <w:noProof/>
          <w:sz w:val="28"/>
          <w:szCs w:val="28"/>
          <w:lang w:eastAsia="ja-JP"/>
        </w:rPr>
        <w:drawing>
          <wp:inline distT="0" distB="0" distL="0" distR="0" wp14:anchorId="07CD09FE" wp14:editId="4A76FFD0">
            <wp:extent cx="5753735" cy="32175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07623D17" w14:textId="52B56683" w:rsidR="00B2472A" w:rsidRPr="008A3369" w:rsidRDefault="00B2472A" w:rsidP="00B2472A">
      <w:pPr>
        <w:tabs>
          <w:tab w:val="left" w:pos="4048"/>
        </w:tabs>
        <w:jc w:val="both"/>
        <w:rPr>
          <w:szCs w:val="26"/>
        </w:rPr>
      </w:pPr>
      <w:r w:rsidRPr="008A3369">
        <w:rPr>
          <w:szCs w:val="26"/>
        </w:rPr>
        <w:t>Khi đó server sẽ phát đi một namespace “server-send-danhsach-Users” để cập nhật mangUser đang online, và một namespace có tên là “server-send-</w:t>
      </w:r>
      <w:r w:rsidR="00F86279" w:rsidRPr="008A3369">
        <w:rPr>
          <w:szCs w:val="26"/>
        </w:rPr>
        <w:t>dki-thanhcong</w:t>
      </w:r>
      <w:r w:rsidRPr="008A3369">
        <w:rPr>
          <w:szCs w:val="26"/>
        </w:rPr>
        <w:t>”</w:t>
      </w:r>
      <w:r w:rsidR="00F86279" w:rsidRPr="008A3369">
        <w:rPr>
          <w:szCs w:val="26"/>
        </w:rPr>
        <w:t xml:space="preserve"> với tham số là tài khoản vừa được tạo hoặc vừa được cập nhật để vào trang chính của webchat.</w:t>
      </w:r>
    </w:p>
    <w:p w14:paraId="510C726C" w14:textId="4249EC49" w:rsidR="00F86279" w:rsidRPr="008A3369" w:rsidRDefault="00F86279" w:rsidP="00B2472A">
      <w:pPr>
        <w:tabs>
          <w:tab w:val="left" w:pos="4048"/>
        </w:tabs>
        <w:jc w:val="both"/>
        <w:rPr>
          <w:szCs w:val="26"/>
        </w:rPr>
      </w:pPr>
      <w:r w:rsidRPr="008A3369">
        <w:rPr>
          <w:szCs w:val="26"/>
        </w:rPr>
        <w:t>Các namespace này sẽ được client lắng nghe, và tạo giao diện cho người dùng.</w:t>
      </w:r>
    </w:p>
    <w:p w14:paraId="28FA7CFF" w14:textId="7C45C7A4" w:rsidR="00F86279" w:rsidRDefault="00F86279" w:rsidP="00B2472A">
      <w:pPr>
        <w:tabs>
          <w:tab w:val="left" w:pos="4048"/>
        </w:tabs>
        <w:jc w:val="both"/>
        <w:rPr>
          <w:sz w:val="28"/>
          <w:szCs w:val="28"/>
        </w:rPr>
      </w:pPr>
      <w:r>
        <w:rPr>
          <w:noProof/>
          <w:lang w:eastAsia="ja-JP"/>
        </w:rPr>
        <w:drawing>
          <wp:inline distT="0" distB="0" distL="0" distR="0" wp14:anchorId="092B07AB" wp14:editId="2D6396E5">
            <wp:extent cx="5760720" cy="28054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805430"/>
                    </a:xfrm>
                    <a:prstGeom prst="rect">
                      <a:avLst/>
                    </a:prstGeom>
                  </pic:spPr>
                </pic:pic>
              </a:graphicData>
            </a:graphic>
          </wp:inline>
        </w:drawing>
      </w:r>
    </w:p>
    <w:p w14:paraId="1C08D98A" w14:textId="4796B170" w:rsidR="008A3369" w:rsidRDefault="008A3369" w:rsidP="00B2472A">
      <w:pPr>
        <w:tabs>
          <w:tab w:val="left" w:pos="4048"/>
        </w:tabs>
        <w:jc w:val="both"/>
        <w:rPr>
          <w:b/>
          <w:sz w:val="28"/>
          <w:szCs w:val="28"/>
        </w:rPr>
      </w:pPr>
      <w:r w:rsidRPr="008A3369">
        <w:rPr>
          <w:b/>
          <w:sz w:val="28"/>
          <w:szCs w:val="28"/>
        </w:rPr>
        <w:t>6.2 Private Message</w:t>
      </w:r>
    </w:p>
    <w:p w14:paraId="7B21E94E" w14:textId="512D97E8" w:rsidR="008A3369" w:rsidRDefault="008A3369" w:rsidP="00B2472A">
      <w:pPr>
        <w:tabs>
          <w:tab w:val="left" w:pos="4048"/>
        </w:tabs>
        <w:jc w:val="both"/>
        <w:rPr>
          <w:szCs w:val="26"/>
        </w:rPr>
      </w:pPr>
      <w:r>
        <w:rPr>
          <w:szCs w:val="26"/>
        </w:rPr>
        <w:t>Để gửi tin nhắn private, nhấn double click vào tên người dùng cần liên lạc, client sẽ tạo một hộp thoại private.</w:t>
      </w:r>
    </w:p>
    <w:p w14:paraId="5D298DB9" w14:textId="0CFC46D2" w:rsidR="008A3369" w:rsidRPr="008A3369" w:rsidRDefault="008A3369" w:rsidP="00B2472A">
      <w:pPr>
        <w:tabs>
          <w:tab w:val="left" w:pos="4048"/>
        </w:tabs>
        <w:jc w:val="both"/>
        <w:rPr>
          <w:szCs w:val="26"/>
        </w:rPr>
      </w:pPr>
      <w:r>
        <w:rPr>
          <w:noProof/>
          <w:lang w:eastAsia="ja-JP"/>
        </w:rPr>
        <w:drawing>
          <wp:inline distT="0" distB="0" distL="0" distR="0" wp14:anchorId="45359BDD" wp14:editId="660C420B">
            <wp:extent cx="5760720" cy="2816225"/>
            <wp:effectExtent l="0" t="0" r="0"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16225"/>
                    </a:xfrm>
                    <a:prstGeom prst="rect">
                      <a:avLst/>
                    </a:prstGeom>
                  </pic:spPr>
                </pic:pic>
              </a:graphicData>
            </a:graphic>
          </wp:inline>
        </w:drawing>
      </w:r>
    </w:p>
    <w:p w14:paraId="6090FCFD" w14:textId="1D21ADE9" w:rsidR="008A3369" w:rsidRDefault="008A3369" w:rsidP="00B2472A">
      <w:pPr>
        <w:tabs>
          <w:tab w:val="left" w:pos="4048"/>
        </w:tabs>
        <w:jc w:val="both"/>
        <w:rPr>
          <w:szCs w:val="26"/>
        </w:rPr>
      </w:pPr>
      <w:r>
        <w:rPr>
          <w:szCs w:val="26"/>
        </w:rPr>
        <w:t>Khi nút send được gửi đi, hoặc nhấn nút enter, client sẽ tạo một sự kiện gửi tin nhắn, và phát đi đến server để giải quyết, server nhận được và giải quyết lập tức gửi lại cho người nhận tin nhắn.</w:t>
      </w:r>
      <w:r w:rsidR="000C678B">
        <w:rPr>
          <w:szCs w:val="26"/>
        </w:rPr>
        <w:t xml:space="preserve"> </w:t>
      </w:r>
    </w:p>
    <w:p w14:paraId="6DC1BB79" w14:textId="27DBC982" w:rsidR="008A3369" w:rsidRDefault="008A3369" w:rsidP="00B2472A">
      <w:pPr>
        <w:tabs>
          <w:tab w:val="left" w:pos="4048"/>
        </w:tabs>
        <w:jc w:val="both"/>
        <w:rPr>
          <w:szCs w:val="26"/>
        </w:rPr>
      </w:pPr>
      <w:r>
        <w:rPr>
          <w:szCs w:val="26"/>
        </w:rPr>
        <w:t>Ở đây khi nút send được nhấn, sự kiện gửi sẽ lấy message là thứ người dùng nhập vào, và địa điểm gửi đi chính là socket#id của người nhận, và đẩy lên server với namespace là “send-message-friend”</w:t>
      </w:r>
    </w:p>
    <w:p w14:paraId="1C2B4434" w14:textId="4778A850" w:rsidR="008A3369" w:rsidRPr="008A3369" w:rsidRDefault="008A3369" w:rsidP="00B2472A">
      <w:pPr>
        <w:tabs>
          <w:tab w:val="left" w:pos="4048"/>
        </w:tabs>
        <w:jc w:val="both"/>
        <w:rPr>
          <w:szCs w:val="26"/>
        </w:rPr>
      </w:pPr>
      <w:r>
        <w:rPr>
          <w:noProof/>
          <w:lang w:eastAsia="ja-JP"/>
        </w:rPr>
        <w:drawing>
          <wp:inline distT="0" distB="0" distL="0" distR="0" wp14:anchorId="7ADDDCF3" wp14:editId="00305AB3">
            <wp:extent cx="5760720" cy="3239135"/>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39135"/>
                    </a:xfrm>
                    <a:prstGeom prst="rect">
                      <a:avLst/>
                    </a:prstGeom>
                  </pic:spPr>
                </pic:pic>
              </a:graphicData>
            </a:graphic>
          </wp:inline>
        </w:drawing>
      </w:r>
    </w:p>
    <w:p w14:paraId="55F422DE" w14:textId="56F42B63" w:rsidR="00F86279" w:rsidRPr="000C678B" w:rsidRDefault="008A3369" w:rsidP="00B2472A">
      <w:pPr>
        <w:tabs>
          <w:tab w:val="left" w:pos="4048"/>
        </w:tabs>
        <w:jc w:val="both"/>
        <w:rPr>
          <w:szCs w:val="26"/>
        </w:rPr>
      </w:pPr>
      <w:r w:rsidRPr="000C678B">
        <w:rPr>
          <w:szCs w:val="26"/>
        </w:rPr>
        <w:t>Khi đó ở phía server sẽ config một namespace tên là “send-message-friend” để hứng sự kiện được gửi tới.</w:t>
      </w:r>
    </w:p>
    <w:p w14:paraId="7031529F" w14:textId="13B5B3D2" w:rsidR="008A3369" w:rsidRDefault="008A3369" w:rsidP="00B2472A">
      <w:pPr>
        <w:tabs>
          <w:tab w:val="left" w:pos="4048"/>
        </w:tabs>
        <w:jc w:val="both"/>
        <w:rPr>
          <w:sz w:val="28"/>
          <w:szCs w:val="28"/>
        </w:rPr>
      </w:pPr>
      <w:r>
        <w:rPr>
          <w:noProof/>
          <w:lang w:eastAsia="ja-JP"/>
        </w:rPr>
        <w:drawing>
          <wp:inline distT="0" distB="0" distL="0" distR="0" wp14:anchorId="1ED475C8" wp14:editId="3755984A">
            <wp:extent cx="5760720" cy="3239135"/>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39135"/>
                    </a:xfrm>
                    <a:prstGeom prst="rect">
                      <a:avLst/>
                    </a:prstGeom>
                  </pic:spPr>
                </pic:pic>
              </a:graphicData>
            </a:graphic>
          </wp:inline>
        </w:drawing>
      </w:r>
    </w:p>
    <w:p w14:paraId="3CC02F18" w14:textId="681F1940" w:rsidR="008A3369" w:rsidRDefault="008A3369" w:rsidP="00B2472A">
      <w:pPr>
        <w:tabs>
          <w:tab w:val="left" w:pos="4048"/>
        </w:tabs>
        <w:jc w:val="both"/>
        <w:rPr>
          <w:sz w:val="28"/>
          <w:szCs w:val="28"/>
        </w:rPr>
      </w:pPr>
      <w:r>
        <w:rPr>
          <w:noProof/>
          <w:lang w:eastAsia="ja-JP"/>
        </w:rPr>
        <w:drawing>
          <wp:inline distT="0" distB="0" distL="0" distR="0" wp14:anchorId="0C188E7C" wp14:editId="3B0B41CE">
            <wp:extent cx="5760720" cy="3239135"/>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39135"/>
                    </a:xfrm>
                    <a:prstGeom prst="rect">
                      <a:avLst/>
                    </a:prstGeom>
                  </pic:spPr>
                </pic:pic>
              </a:graphicData>
            </a:graphic>
          </wp:inline>
        </w:drawing>
      </w:r>
    </w:p>
    <w:p w14:paraId="23E71602" w14:textId="674A897E" w:rsidR="008A3369" w:rsidRDefault="000C678B" w:rsidP="00B2472A">
      <w:pPr>
        <w:tabs>
          <w:tab w:val="left" w:pos="4048"/>
        </w:tabs>
        <w:jc w:val="both"/>
        <w:rPr>
          <w:szCs w:val="26"/>
        </w:rPr>
      </w:pPr>
      <w:r w:rsidRPr="000C678B">
        <w:rPr>
          <w:szCs w:val="26"/>
        </w:rPr>
        <w:t>Trên server khi nhận được sự kiện “send-message-friend”, sẽ lập tức gửi đi 2 sự kiện “server-send-msg-friend”</w:t>
      </w:r>
      <w:r>
        <w:rPr>
          <w:szCs w:val="26"/>
        </w:rPr>
        <w:t>, sự kiện này sẽ gửi tin nhắn đến người nhận</w:t>
      </w:r>
      <w:r w:rsidRPr="000C678B">
        <w:rPr>
          <w:szCs w:val="26"/>
        </w:rPr>
        <w:t xml:space="preserve"> và “server-send-msg-thanhcong”</w:t>
      </w:r>
      <w:r>
        <w:rPr>
          <w:szCs w:val="26"/>
        </w:rPr>
        <w:t xml:space="preserve"> để hiển thị cho chính người gửi thấy được tin nhắn mà mình đã gửi, client hứng và tạo giao diện</w:t>
      </w:r>
      <w:r w:rsidRPr="000C678B">
        <w:rPr>
          <w:szCs w:val="26"/>
        </w:rPr>
        <w:t xml:space="preserve">, </w:t>
      </w:r>
      <w:r>
        <w:rPr>
          <w:szCs w:val="26"/>
        </w:rPr>
        <w:t>hiển thị lên cho cả người gửi và người nhận thông tin tin nhắn một cách tức thì.</w:t>
      </w:r>
    </w:p>
    <w:p w14:paraId="3189A5A1" w14:textId="10D29F89" w:rsidR="000C678B" w:rsidRPr="000C678B" w:rsidRDefault="000C678B" w:rsidP="000C678B">
      <w:pPr>
        <w:tabs>
          <w:tab w:val="left" w:pos="4048"/>
        </w:tabs>
        <w:jc w:val="both"/>
        <w:rPr>
          <w:szCs w:val="26"/>
        </w:rPr>
      </w:pPr>
      <w:r w:rsidRPr="00BC06D5">
        <w:rPr>
          <w:b/>
          <w:szCs w:val="26"/>
        </w:rPr>
        <w:t>Lưu ý</w:t>
      </w:r>
      <w:r>
        <w:rPr>
          <w:szCs w:val="26"/>
        </w:rPr>
        <w:t>: việc gửi tin nhắn private, phải thông qua socket#id</w:t>
      </w:r>
      <w:r w:rsidR="00426CD7">
        <w:rPr>
          <w:szCs w:val="26"/>
        </w:rPr>
        <w:t xml:space="preserve"> của người nhận và người gửi</w:t>
      </w:r>
      <w:r>
        <w:rPr>
          <w:szCs w:val="26"/>
        </w:rPr>
        <w:t>, và socket#id này là của chính người dùng được tạo ra ngẫu nhiên bởi socket.io và không thể nào custom hay config được.</w:t>
      </w:r>
    </w:p>
    <w:p w14:paraId="15CAB6A0" w14:textId="559639B4" w:rsidR="000C678B" w:rsidRDefault="000C678B" w:rsidP="00B2472A">
      <w:pPr>
        <w:tabs>
          <w:tab w:val="left" w:pos="4048"/>
        </w:tabs>
        <w:jc w:val="both"/>
        <w:rPr>
          <w:sz w:val="28"/>
          <w:szCs w:val="28"/>
        </w:rPr>
      </w:pPr>
      <w:r>
        <w:rPr>
          <w:noProof/>
          <w:lang w:eastAsia="ja-JP"/>
        </w:rPr>
        <w:drawing>
          <wp:inline distT="0" distB="0" distL="0" distR="0" wp14:anchorId="3222377B" wp14:editId="17F3A822">
            <wp:extent cx="5760720" cy="2779395"/>
            <wp:effectExtent l="0" t="0" r="0" b="190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779395"/>
                    </a:xfrm>
                    <a:prstGeom prst="rect">
                      <a:avLst/>
                    </a:prstGeom>
                  </pic:spPr>
                </pic:pic>
              </a:graphicData>
            </a:graphic>
          </wp:inline>
        </w:drawing>
      </w:r>
    </w:p>
    <w:p w14:paraId="7F309C02" w14:textId="30425EEC" w:rsidR="000C678B" w:rsidRDefault="000C678B" w:rsidP="00B2472A">
      <w:pPr>
        <w:tabs>
          <w:tab w:val="left" w:pos="4048"/>
        </w:tabs>
        <w:jc w:val="both"/>
        <w:rPr>
          <w:sz w:val="28"/>
          <w:szCs w:val="28"/>
        </w:rPr>
      </w:pPr>
      <w:r>
        <w:rPr>
          <w:noProof/>
          <w:lang w:eastAsia="ja-JP"/>
        </w:rPr>
        <w:drawing>
          <wp:inline distT="0" distB="0" distL="0" distR="0" wp14:anchorId="2D47B7C4" wp14:editId="76AB86BE">
            <wp:extent cx="5760720" cy="2770505"/>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770505"/>
                    </a:xfrm>
                    <a:prstGeom prst="rect">
                      <a:avLst/>
                    </a:prstGeom>
                  </pic:spPr>
                </pic:pic>
              </a:graphicData>
            </a:graphic>
          </wp:inline>
        </w:drawing>
      </w:r>
    </w:p>
    <w:p w14:paraId="7D405FD1" w14:textId="7924BD41" w:rsidR="000C678B" w:rsidRDefault="000C678B" w:rsidP="00B2472A">
      <w:pPr>
        <w:tabs>
          <w:tab w:val="left" w:pos="4048"/>
        </w:tabs>
        <w:jc w:val="both"/>
        <w:rPr>
          <w:b/>
          <w:sz w:val="28"/>
          <w:szCs w:val="28"/>
        </w:rPr>
      </w:pPr>
      <w:r w:rsidRPr="000C678B">
        <w:rPr>
          <w:b/>
          <w:sz w:val="28"/>
          <w:szCs w:val="28"/>
        </w:rPr>
        <w:t>6.3 Chat All(Broadcasting)</w:t>
      </w:r>
    </w:p>
    <w:p w14:paraId="117D6B9E" w14:textId="4DB2F76B" w:rsidR="000C678B" w:rsidRDefault="00BC06D5" w:rsidP="00B2472A">
      <w:pPr>
        <w:tabs>
          <w:tab w:val="left" w:pos="4048"/>
        </w:tabs>
        <w:jc w:val="both"/>
        <w:rPr>
          <w:szCs w:val="26"/>
        </w:rPr>
      </w:pPr>
      <w:r>
        <w:rPr>
          <w:szCs w:val="26"/>
        </w:rPr>
        <w:t>Với socket.io, việc gửi tin nhắn broadcast là công việc đầu tiên cơ bản nhất, vì khi phát triển socket.io, trường hợp đầu tiên để phát triển đó chính là broadcast. Việc chat all, broadcast message đến mọi người dễ dàng hơn rất nhiều so với việc private message, hay chat group đến room được tạo.</w:t>
      </w:r>
    </w:p>
    <w:p w14:paraId="65CAA8B9" w14:textId="71A93AA5" w:rsidR="00BC06D5" w:rsidRDefault="00BC06D5" w:rsidP="00B2472A">
      <w:pPr>
        <w:tabs>
          <w:tab w:val="left" w:pos="4048"/>
        </w:tabs>
        <w:jc w:val="both"/>
        <w:rPr>
          <w:szCs w:val="26"/>
        </w:rPr>
      </w:pPr>
      <w:r>
        <w:rPr>
          <w:szCs w:val="26"/>
        </w:rPr>
        <w:t>Khi gửi tin nhắn chat all đi, client chỉ làm một việc đó chính là gửi tin nhắn đến server, không cần thiết phải lọc tin nhắn xem gửi đến ai, hay gửi đến room cụ thể nào đó.</w:t>
      </w:r>
    </w:p>
    <w:p w14:paraId="043BCB66" w14:textId="4D9271E6" w:rsidR="00BC06D5" w:rsidRDefault="00BC06D5" w:rsidP="00B2472A">
      <w:pPr>
        <w:tabs>
          <w:tab w:val="left" w:pos="4048"/>
        </w:tabs>
        <w:jc w:val="both"/>
        <w:rPr>
          <w:szCs w:val="26"/>
        </w:rPr>
      </w:pPr>
      <w:r>
        <w:rPr>
          <w:szCs w:val="26"/>
        </w:rPr>
        <w:t>Server sẽ chỉ nhận được thông tin tin nhắn, và người gửi (ở đây chỉ cần socket#id hoặc username).</w:t>
      </w:r>
    </w:p>
    <w:p w14:paraId="062866DD" w14:textId="0B4D8EB0" w:rsidR="00BC06D5" w:rsidRDefault="00BC06D5" w:rsidP="00B2472A">
      <w:pPr>
        <w:tabs>
          <w:tab w:val="left" w:pos="4048"/>
        </w:tabs>
        <w:jc w:val="both"/>
        <w:rPr>
          <w:szCs w:val="26"/>
        </w:rPr>
      </w:pPr>
      <w:r>
        <w:rPr>
          <w:szCs w:val="26"/>
        </w:rPr>
        <w:t>Mọi thứ trở nên dễ dàng hơn với phía server, server nhận và ngay tức thì gửi tin nhắn all tới tất cả user hiện tại trong trang web.</w:t>
      </w:r>
    </w:p>
    <w:p w14:paraId="3967B793" w14:textId="65BC5A41" w:rsidR="00BC06D5" w:rsidRDefault="00BC06D5" w:rsidP="00B2472A">
      <w:pPr>
        <w:tabs>
          <w:tab w:val="left" w:pos="4048"/>
        </w:tabs>
        <w:jc w:val="both"/>
        <w:rPr>
          <w:szCs w:val="26"/>
        </w:rPr>
      </w:pPr>
      <w:r>
        <w:rPr>
          <w:noProof/>
          <w:lang w:eastAsia="ja-JP"/>
        </w:rPr>
        <w:drawing>
          <wp:inline distT="0" distB="0" distL="0" distR="0" wp14:anchorId="05DF6F98" wp14:editId="38792938">
            <wp:extent cx="5760720" cy="2795270"/>
            <wp:effectExtent l="0" t="0" r="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795270"/>
                    </a:xfrm>
                    <a:prstGeom prst="rect">
                      <a:avLst/>
                    </a:prstGeom>
                  </pic:spPr>
                </pic:pic>
              </a:graphicData>
            </a:graphic>
          </wp:inline>
        </w:drawing>
      </w:r>
    </w:p>
    <w:p w14:paraId="466A9FD4" w14:textId="7F2A6A8F" w:rsidR="00BC06D5" w:rsidRPr="00BC06D5" w:rsidRDefault="00BC06D5" w:rsidP="00B2472A">
      <w:pPr>
        <w:tabs>
          <w:tab w:val="left" w:pos="4048"/>
        </w:tabs>
        <w:jc w:val="both"/>
        <w:rPr>
          <w:szCs w:val="26"/>
        </w:rPr>
      </w:pPr>
      <w:r>
        <w:rPr>
          <w:noProof/>
          <w:szCs w:val="26"/>
          <w:lang w:eastAsia="ja-JP"/>
        </w:rPr>
        <w:drawing>
          <wp:inline distT="0" distB="0" distL="0" distR="0" wp14:anchorId="7EF30ECB" wp14:editId="38891427">
            <wp:extent cx="5753735" cy="3217545"/>
            <wp:effectExtent l="0" t="0" r="0" b="190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3AD06474" w14:textId="3E573D45" w:rsidR="000C678B" w:rsidRPr="00426CD7" w:rsidRDefault="00BC06D5" w:rsidP="00426CD7">
      <w:pPr>
        <w:tabs>
          <w:tab w:val="left" w:pos="4048"/>
        </w:tabs>
        <w:jc w:val="both"/>
        <w:rPr>
          <w:szCs w:val="26"/>
        </w:rPr>
      </w:pPr>
      <w:r w:rsidRPr="00426CD7">
        <w:rPr>
          <w:szCs w:val="26"/>
        </w:rPr>
        <w:t>Khi server nhận được một sự kiện “user-send-message”, server ngay tức khắc gửi đi một sự kiện gọi là “server-send-message” để gửi tin nhắn đới mọi client đang kết nối.</w:t>
      </w:r>
    </w:p>
    <w:p w14:paraId="33D6593B" w14:textId="48B249E7" w:rsidR="00BC06D5" w:rsidRDefault="00426CD7" w:rsidP="00426CD7">
      <w:pPr>
        <w:tabs>
          <w:tab w:val="left" w:pos="4048"/>
        </w:tabs>
        <w:jc w:val="both"/>
        <w:rPr>
          <w:szCs w:val="26"/>
        </w:rPr>
      </w:pPr>
      <w:r w:rsidRPr="00426CD7">
        <w:rPr>
          <w:szCs w:val="26"/>
        </w:rPr>
        <w:t>Các client sẽ hứng sự kiện “server-send-message” và tạo giao diện đến tất cả người dùng.</w:t>
      </w:r>
    </w:p>
    <w:p w14:paraId="49CB86D9" w14:textId="66EC3820" w:rsidR="00426CD7" w:rsidRDefault="00426CD7" w:rsidP="00C823EF">
      <w:pPr>
        <w:tabs>
          <w:tab w:val="left" w:pos="4048"/>
        </w:tabs>
        <w:jc w:val="both"/>
        <w:rPr>
          <w:szCs w:val="26"/>
        </w:rPr>
      </w:pPr>
      <w:r>
        <w:rPr>
          <w:szCs w:val="26"/>
        </w:rPr>
        <w:t>Lưu ý: việc gửi tin nhắn all này không cần quan tâm đến socket#id của tất cả người dùng, chỉ cần thông tin socket#id của người gửi để config giao diện cho tất cả người dùng.</w:t>
      </w:r>
    </w:p>
    <w:p w14:paraId="0F31FF7E" w14:textId="0821F602" w:rsidR="00426CD7" w:rsidRDefault="00774DAF" w:rsidP="00C823EF">
      <w:pPr>
        <w:tabs>
          <w:tab w:val="left" w:pos="4048"/>
        </w:tabs>
        <w:jc w:val="both"/>
        <w:rPr>
          <w:szCs w:val="26"/>
        </w:rPr>
      </w:pPr>
      <w:r>
        <w:rPr>
          <w:noProof/>
          <w:szCs w:val="26"/>
          <w:lang w:eastAsia="ja-JP"/>
        </w:rPr>
        <w:drawing>
          <wp:inline distT="0" distB="0" distL="0" distR="0" wp14:anchorId="67A38430" wp14:editId="06B7DF3A">
            <wp:extent cx="5753735" cy="177673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1776730"/>
                    </a:xfrm>
                    <a:prstGeom prst="rect">
                      <a:avLst/>
                    </a:prstGeom>
                    <a:noFill/>
                    <a:ln>
                      <a:noFill/>
                    </a:ln>
                  </pic:spPr>
                </pic:pic>
              </a:graphicData>
            </a:graphic>
          </wp:inline>
        </w:drawing>
      </w:r>
    </w:p>
    <w:p w14:paraId="19E755E3" w14:textId="6CB1A7DD" w:rsidR="00774DAF" w:rsidRPr="00774DAF" w:rsidRDefault="00774DAF" w:rsidP="00774DAF">
      <w:pPr>
        <w:tabs>
          <w:tab w:val="left" w:pos="4048"/>
        </w:tabs>
        <w:jc w:val="center"/>
        <w:rPr>
          <w:i/>
          <w:sz w:val="22"/>
          <w:szCs w:val="22"/>
        </w:rPr>
      </w:pPr>
      <w:r>
        <w:rPr>
          <w:i/>
          <w:sz w:val="22"/>
          <w:szCs w:val="22"/>
        </w:rPr>
        <w:t>Code xử lý bên server</w:t>
      </w:r>
    </w:p>
    <w:p w14:paraId="572AC500" w14:textId="77D77FC3" w:rsidR="00426CD7" w:rsidRDefault="00426CD7" w:rsidP="00C823EF">
      <w:pPr>
        <w:tabs>
          <w:tab w:val="left" w:pos="4048"/>
        </w:tabs>
        <w:jc w:val="both"/>
        <w:rPr>
          <w:szCs w:val="26"/>
        </w:rPr>
      </w:pPr>
      <w:r>
        <w:rPr>
          <w:noProof/>
          <w:lang w:eastAsia="ja-JP"/>
        </w:rPr>
        <w:drawing>
          <wp:inline distT="0" distB="0" distL="0" distR="0" wp14:anchorId="25FB12E3" wp14:editId="75049B21">
            <wp:extent cx="5760720" cy="278765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787650"/>
                    </a:xfrm>
                    <a:prstGeom prst="rect">
                      <a:avLst/>
                    </a:prstGeom>
                  </pic:spPr>
                </pic:pic>
              </a:graphicData>
            </a:graphic>
          </wp:inline>
        </w:drawing>
      </w:r>
      <w:r w:rsidR="00774DAF">
        <w:rPr>
          <w:noProof/>
          <w:lang w:eastAsia="ja-JP"/>
        </w:rPr>
        <w:drawing>
          <wp:inline distT="0" distB="0" distL="0" distR="0" wp14:anchorId="214D54C7" wp14:editId="030BE64C">
            <wp:extent cx="5760720" cy="2779395"/>
            <wp:effectExtent l="0" t="0" r="0" b="190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779395"/>
                    </a:xfrm>
                    <a:prstGeom prst="rect">
                      <a:avLst/>
                    </a:prstGeom>
                  </pic:spPr>
                </pic:pic>
              </a:graphicData>
            </a:graphic>
          </wp:inline>
        </w:drawing>
      </w:r>
    </w:p>
    <w:p w14:paraId="44301278" w14:textId="4C8411D0" w:rsidR="00426CD7" w:rsidRDefault="00774DAF" w:rsidP="00C823EF">
      <w:pPr>
        <w:tabs>
          <w:tab w:val="left" w:pos="4048"/>
        </w:tabs>
        <w:jc w:val="both"/>
        <w:rPr>
          <w:b/>
          <w:sz w:val="28"/>
          <w:szCs w:val="28"/>
        </w:rPr>
      </w:pPr>
      <w:r w:rsidRPr="00774DAF">
        <w:rPr>
          <w:b/>
          <w:sz w:val="28"/>
          <w:szCs w:val="28"/>
        </w:rPr>
        <w:t>6.4 Rooms</w:t>
      </w:r>
    </w:p>
    <w:p w14:paraId="61A22E2A" w14:textId="4D156B43" w:rsidR="00774DAF" w:rsidRDefault="00774DAF" w:rsidP="00C823EF">
      <w:pPr>
        <w:tabs>
          <w:tab w:val="left" w:pos="4048"/>
        </w:tabs>
        <w:jc w:val="both"/>
        <w:rPr>
          <w:szCs w:val="26"/>
        </w:rPr>
      </w:pPr>
      <w:r>
        <w:rPr>
          <w:szCs w:val="26"/>
        </w:rPr>
        <w:t>Để tạo room chúng ta nhập vào textbox tên room kế bên nút Create/Join room. Khi enter hay nhấn nút Create/Join room, client sẽ tạo một sự kiện bao gồm thông tin room cần tạo, người tạo đến server, khi đó chúng ta có thể config socket#id của room đã tạo.</w:t>
      </w:r>
    </w:p>
    <w:p w14:paraId="49C0C9B3" w14:textId="465FC654" w:rsidR="00774DAF" w:rsidRDefault="00774DAF" w:rsidP="00C823EF">
      <w:pPr>
        <w:tabs>
          <w:tab w:val="left" w:pos="4048"/>
        </w:tabs>
        <w:jc w:val="both"/>
        <w:rPr>
          <w:szCs w:val="26"/>
        </w:rPr>
      </w:pPr>
      <w:r>
        <w:rPr>
          <w:szCs w:val="26"/>
        </w:rPr>
        <w:t>Ở ứng dụng này, config cho socket#id của room cần tạo chính là thông tin được nhập vào ô textbox kế bên nút Create/Join room, nên nhớ mọi chức năng gửi tin nhắn đều thông qua socket#id</w:t>
      </w:r>
    </w:p>
    <w:p w14:paraId="63485D74" w14:textId="6CAEC54F" w:rsidR="00774DAF" w:rsidRDefault="00206478" w:rsidP="00C823EF">
      <w:pPr>
        <w:tabs>
          <w:tab w:val="left" w:pos="4048"/>
        </w:tabs>
        <w:jc w:val="both"/>
        <w:rPr>
          <w:szCs w:val="26"/>
        </w:rPr>
      </w:pPr>
      <w:r>
        <w:rPr>
          <w:noProof/>
          <w:lang w:eastAsia="ja-JP"/>
        </w:rPr>
        <w:drawing>
          <wp:inline distT="0" distB="0" distL="0" distR="0" wp14:anchorId="07D44FB4" wp14:editId="360116D8">
            <wp:extent cx="5760720" cy="2788920"/>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88920"/>
                    </a:xfrm>
                    <a:prstGeom prst="rect">
                      <a:avLst/>
                    </a:prstGeom>
                  </pic:spPr>
                </pic:pic>
              </a:graphicData>
            </a:graphic>
          </wp:inline>
        </w:drawing>
      </w:r>
    </w:p>
    <w:p w14:paraId="38ED804E" w14:textId="566EDCAB" w:rsidR="00774DAF" w:rsidRDefault="00774DAF" w:rsidP="00C823EF">
      <w:pPr>
        <w:tabs>
          <w:tab w:val="left" w:pos="4048"/>
        </w:tabs>
        <w:jc w:val="both"/>
        <w:rPr>
          <w:szCs w:val="26"/>
        </w:rPr>
      </w:pPr>
      <w:r>
        <w:rPr>
          <w:szCs w:val="26"/>
        </w:rPr>
        <w:t>Khi tạo room, hay tham gia room, server sẽ broadcast một tin nhắn đến tất cả thành viên trong room là có người tham gia.</w:t>
      </w:r>
    </w:p>
    <w:p w14:paraId="4244AFD0" w14:textId="7A3DBBA7" w:rsidR="00206478" w:rsidRDefault="00206478" w:rsidP="00C823EF">
      <w:pPr>
        <w:tabs>
          <w:tab w:val="left" w:pos="4048"/>
        </w:tabs>
        <w:jc w:val="both"/>
        <w:rPr>
          <w:szCs w:val="26"/>
        </w:rPr>
      </w:pPr>
      <w:r>
        <w:rPr>
          <w:szCs w:val="26"/>
        </w:rPr>
        <w:t>Khi rê chuột vào tên room, chúng ta có thể thấy tên của các thành viên có mặt trong room, người dùng bên ngoài có thể tham gia room khi được mời hoặc tự động gõ vào textbox tên room cần tham gia.</w:t>
      </w:r>
    </w:p>
    <w:p w14:paraId="2D54EADB" w14:textId="153A4F0A" w:rsidR="00206478" w:rsidRDefault="00206478" w:rsidP="00C823EF">
      <w:pPr>
        <w:tabs>
          <w:tab w:val="left" w:pos="4048"/>
        </w:tabs>
        <w:jc w:val="both"/>
        <w:rPr>
          <w:szCs w:val="26"/>
        </w:rPr>
      </w:pPr>
      <w:r>
        <w:rPr>
          <w:noProof/>
          <w:szCs w:val="26"/>
          <w:lang w:eastAsia="ja-JP"/>
        </w:rPr>
        <w:drawing>
          <wp:inline distT="0" distB="0" distL="0" distR="0" wp14:anchorId="1FA1F958" wp14:editId="77AF2563">
            <wp:extent cx="5753735" cy="3217545"/>
            <wp:effectExtent l="0" t="0" r="0" b="1905"/>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174DDA6E" w14:textId="2C06DE4A" w:rsidR="00793450" w:rsidRDefault="00206478" w:rsidP="00C823EF">
      <w:pPr>
        <w:tabs>
          <w:tab w:val="left" w:pos="4048"/>
        </w:tabs>
        <w:jc w:val="both"/>
        <w:rPr>
          <w:szCs w:val="26"/>
        </w:rPr>
      </w:pPr>
      <w:r>
        <w:rPr>
          <w:szCs w:val="26"/>
        </w:rPr>
        <w:t>Client gửi đến server một sự kiện có tên “client-send-RoomName”, server nhận được xử lý tương tự như tạo tài khoản register, kiểm tra xem tên phòng nhập đã tồn tại chưa. Nếu tồn tại thì auto join vào room, còn nếu chưa thì tạo mới một phòng có tên vừa được nhập.</w:t>
      </w:r>
      <w:r w:rsidR="00793450">
        <w:rPr>
          <w:szCs w:val="26"/>
        </w:rPr>
        <w:t xml:space="preserve"> </w:t>
      </w:r>
    </w:p>
    <w:p w14:paraId="1E8A98D2" w14:textId="3CCE9929" w:rsidR="00793450" w:rsidRDefault="00793450" w:rsidP="00C823EF">
      <w:pPr>
        <w:tabs>
          <w:tab w:val="left" w:pos="4048"/>
        </w:tabs>
        <w:jc w:val="both"/>
        <w:rPr>
          <w:szCs w:val="26"/>
        </w:rPr>
      </w:pPr>
      <w:r>
        <w:rPr>
          <w:noProof/>
          <w:lang w:eastAsia="ja-JP"/>
        </w:rPr>
        <w:drawing>
          <wp:inline distT="0" distB="0" distL="0" distR="0" wp14:anchorId="00B1665E" wp14:editId="1BBD1D9E">
            <wp:extent cx="5760720" cy="32391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239135"/>
                    </a:xfrm>
                    <a:prstGeom prst="rect">
                      <a:avLst/>
                    </a:prstGeom>
                  </pic:spPr>
                </pic:pic>
              </a:graphicData>
            </a:graphic>
          </wp:inline>
        </w:drawing>
      </w:r>
    </w:p>
    <w:p w14:paraId="5CD67C34" w14:textId="7CFB4A2C" w:rsidR="00793450" w:rsidRDefault="00793450" w:rsidP="00C823EF">
      <w:pPr>
        <w:tabs>
          <w:tab w:val="left" w:pos="4048"/>
        </w:tabs>
        <w:jc w:val="both"/>
        <w:rPr>
          <w:szCs w:val="26"/>
        </w:rPr>
      </w:pPr>
      <w:r>
        <w:rPr>
          <w:noProof/>
          <w:lang w:eastAsia="ja-JP"/>
        </w:rPr>
        <w:drawing>
          <wp:inline distT="0" distB="0" distL="0" distR="0" wp14:anchorId="241E25D6" wp14:editId="3FF0B9BC">
            <wp:extent cx="5760720" cy="3239135"/>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239135"/>
                    </a:xfrm>
                    <a:prstGeom prst="rect">
                      <a:avLst/>
                    </a:prstGeom>
                  </pic:spPr>
                </pic:pic>
              </a:graphicData>
            </a:graphic>
          </wp:inline>
        </w:drawing>
      </w:r>
    </w:p>
    <w:p w14:paraId="4F597FBB" w14:textId="1A928C6C" w:rsidR="00793450" w:rsidRDefault="00793450" w:rsidP="00C823EF">
      <w:pPr>
        <w:tabs>
          <w:tab w:val="left" w:pos="4048"/>
        </w:tabs>
        <w:jc w:val="both"/>
        <w:rPr>
          <w:szCs w:val="26"/>
        </w:rPr>
      </w:pPr>
      <w:r>
        <w:rPr>
          <w:noProof/>
          <w:lang w:eastAsia="ja-JP"/>
        </w:rPr>
        <w:drawing>
          <wp:inline distT="0" distB="0" distL="0" distR="0" wp14:anchorId="0321C289" wp14:editId="59D99B66">
            <wp:extent cx="5760720" cy="3239135"/>
            <wp:effectExtent l="0"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239135"/>
                    </a:xfrm>
                    <a:prstGeom prst="rect">
                      <a:avLst/>
                    </a:prstGeom>
                  </pic:spPr>
                </pic:pic>
              </a:graphicData>
            </a:graphic>
          </wp:inline>
        </w:drawing>
      </w:r>
    </w:p>
    <w:p w14:paraId="25B796B8" w14:textId="4285850B" w:rsidR="00793450" w:rsidRDefault="00793450" w:rsidP="00C823EF">
      <w:pPr>
        <w:tabs>
          <w:tab w:val="left" w:pos="4048"/>
        </w:tabs>
        <w:jc w:val="both"/>
        <w:rPr>
          <w:szCs w:val="26"/>
        </w:rPr>
      </w:pPr>
      <w:r>
        <w:rPr>
          <w:szCs w:val="26"/>
        </w:rPr>
        <w:t>Ngoài ra server sẽ báo về client những room đã được tạo ra trên màn hình “List room” bằng việc phát đi một tín hiệu “server-send-rooms” đến client</w:t>
      </w:r>
    </w:p>
    <w:p w14:paraId="6D334F87" w14:textId="61C1CED9" w:rsidR="00206478" w:rsidRDefault="00793450" w:rsidP="00C823EF">
      <w:pPr>
        <w:tabs>
          <w:tab w:val="left" w:pos="4048"/>
        </w:tabs>
        <w:jc w:val="both"/>
        <w:rPr>
          <w:szCs w:val="26"/>
        </w:rPr>
      </w:pPr>
      <w:r>
        <w:rPr>
          <w:noProof/>
          <w:szCs w:val="26"/>
          <w:lang w:eastAsia="ja-JP"/>
        </w:rPr>
        <w:drawing>
          <wp:inline distT="0" distB="0" distL="0" distR="0" wp14:anchorId="096E2958" wp14:editId="38D0FB2C">
            <wp:extent cx="5753735" cy="3217545"/>
            <wp:effectExtent l="0" t="0" r="0" b="190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r>
        <w:rPr>
          <w:szCs w:val="26"/>
        </w:rPr>
        <w:t xml:space="preserve"> </w:t>
      </w:r>
    </w:p>
    <w:p w14:paraId="63294AEC" w14:textId="0694D02F" w:rsidR="006667B7" w:rsidRDefault="006667B7" w:rsidP="00C823EF">
      <w:pPr>
        <w:tabs>
          <w:tab w:val="left" w:pos="4048"/>
        </w:tabs>
        <w:jc w:val="both"/>
        <w:rPr>
          <w:szCs w:val="26"/>
        </w:rPr>
      </w:pPr>
      <w:r>
        <w:rPr>
          <w:szCs w:val="26"/>
        </w:rPr>
        <w:t>Khi người dùng tham gia vào room, server sẽ gửi đến client tín hiệu “server-send-room-socket” để hiện lên danh sách các room mà người dùng đó đang tham gia. Việc làm này sẽ giúp người dùng dễ quản lý các room của mình và cho phép mời các thành viên khác tham gia room.</w:t>
      </w:r>
    </w:p>
    <w:p w14:paraId="16034F87" w14:textId="390AA77F" w:rsidR="006667B7" w:rsidRDefault="006667B7" w:rsidP="00C823EF">
      <w:pPr>
        <w:tabs>
          <w:tab w:val="left" w:pos="4048"/>
        </w:tabs>
        <w:jc w:val="both"/>
        <w:rPr>
          <w:szCs w:val="26"/>
        </w:rPr>
      </w:pPr>
      <w:r>
        <w:rPr>
          <w:noProof/>
          <w:szCs w:val="26"/>
          <w:lang w:eastAsia="ja-JP"/>
        </w:rPr>
        <w:drawing>
          <wp:inline distT="0" distB="0" distL="0" distR="0" wp14:anchorId="32EDBB16" wp14:editId="2A6F99CF">
            <wp:extent cx="5753735" cy="3217545"/>
            <wp:effectExtent l="0" t="0" r="0" b="1905"/>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68C884BB" w14:textId="30077F0E" w:rsidR="006667B7" w:rsidRDefault="006667B7" w:rsidP="00C823EF">
      <w:pPr>
        <w:tabs>
          <w:tab w:val="left" w:pos="4048"/>
        </w:tabs>
        <w:jc w:val="both"/>
        <w:rPr>
          <w:szCs w:val="26"/>
        </w:rPr>
      </w:pPr>
      <w:r>
        <w:rPr>
          <w:szCs w:val="26"/>
        </w:rPr>
        <w:t>Để mời người khác tham gia room, chỉ cần rê chuột đến tên room mình tham gia trong my room, chọn vào radio button, sau đó rê chuột đến List User chọn user mà mình muốn người.</w:t>
      </w:r>
    </w:p>
    <w:p w14:paraId="2AA20119" w14:textId="40BDF42A" w:rsidR="006667B7" w:rsidRDefault="006667B7" w:rsidP="00C823EF">
      <w:pPr>
        <w:tabs>
          <w:tab w:val="left" w:pos="4048"/>
        </w:tabs>
        <w:jc w:val="both"/>
        <w:rPr>
          <w:szCs w:val="26"/>
        </w:rPr>
      </w:pPr>
      <w:r>
        <w:rPr>
          <w:noProof/>
          <w:lang w:eastAsia="ja-JP"/>
        </w:rPr>
        <w:drawing>
          <wp:inline distT="0" distB="0" distL="0" distR="0" wp14:anchorId="524CB7DD" wp14:editId="490C0C3D">
            <wp:extent cx="5760720" cy="2766695"/>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66695"/>
                    </a:xfrm>
                    <a:prstGeom prst="rect">
                      <a:avLst/>
                    </a:prstGeom>
                  </pic:spPr>
                </pic:pic>
              </a:graphicData>
            </a:graphic>
          </wp:inline>
        </w:drawing>
      </w:r>
    </w:p>
    <w:p w14:paraId="61BDAB0D" w14:textId="737298F1" w:rsidR="006667B7" w:rsidRDefault="006667B7" w:rsidP="00C823EF">
      <w:pPr>
        <w:tabs>
          <w:tab w:val="left" w:pos="4048"/>
        </w:tabs>
        <w:jc w:val="both"/>
        <w:rPr>
          <w:szCs w:val="26"/>
        </w:rPr>
      </w:pPr>
      <w:r>
        <w:rPr>
          <w:szCs w:val="26"/>
        </w:rPr>
        <w:t>Khi mời người dùng, server sẽ xử lý xem người dùng đó có tồn tại trong group chưa, nếu chưa thì sẽ add người dùng vào group và gửi tin nhắn broadcast đến tất cả các thành viên trong nhóm là người dùng ấy đã tham gia group.</w:t>
      </w:r>
      <w:r w:rsidR="00D513AD">
        <w:rPr>
          <w:szCs w:val="26"/>
        </w:rPr>
        <w:t xml:space="preserve"> </w:t>
      </w:r>
      <w:r>
        <w:rPr>
          <w:szCs w:val="26"/>
        </w:rPr>
        <w:t xml:space="preserve">Tính năng này giúp quản lý người dùng có trong group, </w:t>
      </w:r>
      <w:r w:rsidR="00D513AD">
        <w:rPr>
          <w:szCs w:val="26"/>
        </w:rPr>
        <w:t>cho các người dùng khác biết sự tham gia của người khác.</w:t>
      </w:r>
    </w:p>
    <w:p w14:paraId="664FDA90" w14:textId="5B6FE3D0" w:rsidR="00774DAF" w:rsidRDefault="00D513AD" w:rsidP="00C823EF">
      <w:pPr>
        <w:tabs>
          <w:tab w:val="left" w:pos="4048"/>
        </w:tabs>
        <w:jc w:val="both"/>
        <w:rPr>
          <w:szCs w:val="26"/>
        </w:rPr>
      </w:pPr>
      <w:r>
        <w:rPr>
          <w:noProof/>
          <w:lang w:eastAsia="ja-JP"/>
        </w:rPr>
        <w:drawing>
          <wp:inline distT="0" distB="0" distL="0" distR="0" wp14:anchorId="2793C2A8" wp14:editId="4A3BF177">
            <wp:extent cx="5760720" cy="2770505"/>
            <wp:effectExtent l="0" t="0" r="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770505"/>
                    </a:xfrm>
                    <a:prstGeom prst="rect">
                      <a:avLst/>
                    </a:prstGeom>
                  </pic:spPr>
                </pic:pic>
              </a:graphicData>
            </a:graphic>
          </wp:inline>
        </w:drawing>
      </w:r>
    </w:p>
    <w:p w14:paraId="6E83774E" w14:textId="14569043" w:rsidR="00D513AD" w:rsidRDefault="00D513AD" w:rsidP="00C823EF">
      <w:pPr>
        <w:tabs>
          <w:tab w:val="left" w:pos="4048"/>
        </w:tabs>
        <w:jc w:val="both"/>
        <w:rPr>
          <w:szCs w:val="26"/>
        </w:rPr>
      </w:pPr>
      <w:r>
        <w:rPr>
          <w:szCs w:val="26"/>
        </w:rPr>
        <w:t>Việc gửi tin nhắn đến group, được xử lý tương tự như gửi tin nhắn message, thay vì gửi tin nhắn đến socket#id của người nhận, ở đây sẽ gửi message đến socket#id của room được tạo.</w:t>
      </w:r>
    </w:p>
    <w:p w14:paraId="57E90D37" w14:textId="0BA7D46A" w:rsidR="00D513AD" w:rsidRDefault="00D513AD" w:rsidP="00C823EF">
      <w:pPr>
        <w:tabs>
          <w:tab w:val="left" w:pos="4048"/>
        </w:tabs>
        <w:jc w:val="both"/>
        <w:rPr>
          <w:szCs w:val="26"/>
        </w:rPr>
      </w:pPr>
      <w:r>
        <w:rPr>
          <w:szCs w:val="26"/>
        </w:rPr>
        <w:t>Server sẽ nhận được tin nhắn khi nút send trong room được nhấn, khi đó server sẽ kiểm tra xem người gửi có tồn tại không, nếu không tồn tại thì việc gửi tin nhắn sẽ không thành công, ngược lại sẽ gửi tin nhắn đến room cho các thành viên qua namespace “server-chat” với các tham số là tên người gửi, nội dung tin nhắn và tên room.</w:t>
      </w:r>
    </w:p>
    <w:p w14:paraId="4DBF6835" w14:textId="2FAAF7AA" w:rsidR="00D513AD" w:rsidRDefault="00D513AD" w:rsidP="00C823EF">
      <w:pPr>
        <w:tabs>
          <w:tab w:val="left" w:pos="4048"/>
        </w:tabs>
        <w:jc w:val="both"/>
        <w:rPr>
          <w:szCs w:val="26"/>
        </w:rPr>
      </w:pPr>
      <w:r>
        <w:rPr>
          <w:szCs w:val="26"/>
        </w:rPr>
        <w:t>Client sẽ hứng event “server-chat” và tạo tin nhắn hiển thị đến tất cả người dùng có trong room, việc xử lý gửi tin nhắn ngay tức khắc đến tất cả các thành viên.</w:t>
      </w:r>
    </w:p>
    <w:p w14:paraId="4CEC11F8" w14:textId="77777777" w:rsidR="00D513AD" w:rsidRDefault="00D513AD" w:rsidP="00C823EF">
      <w:pPr>
        <w:tabs>
          <w:tab w:val="left" w:pos="4048"/>
        </w:tabs>
        <w:jc w:val="both"/>
        <w:rPr>
          <w:szCs w:val="26"/>
        </w:rPr>
      </w:pPr>
      <w:r>
        <w:rPr>
          <w:noProof/>
          <w:lang w:eastAsia="ja-JP"/>
        </w:rPr>
        <w:drawing>
          <wp:inline distT="0" distB="0" distL="0" distR="0" wp14:anchorId="4C0E9B90" wp14:editId="2480A3C3">
            <wp:extent cx="5760720" cy="3239135"/>
            <wp:effectExtent l="0" t="0" r="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239135"/>
                    </a:xfrm>
                    <a:prstGeom prst="rect">
                      <a:avLst/>
                    </a:prstGeom>
                  </pic:spPr>
                </pic:pic>
              </a:graphicData>
            </a:graphic>
          </wp:inline>
        </w:drawing>
      </w:r>
    </w:p>
    <w:p w14:paraId="07DBF82F" w14:textId="7A876F44" w:rsidR="00D513AD" w:rsidRDefault="00D513AD" w:rsidP="00C823EF">
      <w:pPr>
        <w:tabs>
          <w:tab w:val="left" w:pos="4048"/>
        </w:tabs>
        <w:jc w:val="both"/>
        <w:rPr>
          <w:noProof/>
          <w:lang w:eastAsia="ja-JP"/>
        </w:rPr>
      </w:pPr>
      <w:r w:rsidRPr="00D513AD">
        <w:rPr>
          <w:noProof/>
          <w:lang w:eastAsia="ja-JP"/>
        </w:rPr>
        <w:t xml:space="preserve"> </w:t>
      </w:r>
      <w:r>
        <w:rPr>
          <w:noProof/>
          <w:lang w:eastAsia="ja-JP"/>
        </w:rPr>
        <w:drawing>
          <wp:inline distT="0" distB="0" distL="0" distR="0" wp14:anchorId="61DC13DD" wp14:editId="6863B6ED">
            <wp:extent cx="5760720" cy="323913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239135"/>
                    </a:xfrm>
                    <a:prstGeom prst="rect">
                      <a:avLst/>
                    </a:prstGeom>
                  </pic:spPr>
                </pic:pic>
              </a:graphicData>
            </a:graphic>
          </wp:inline>
        </w:drawing>
      </w:r>
    </w:p>
    <w:p w14:paraId="38C489AD" w14:textId="34D25183" w:rsidR="00D513AD" w:rsidRDefault="00D513AD" w:rsidP="00C823EF">
      <w:pPr>
        <w:tabs>
          <w:tab w:val="left" w:pos="4048"/>
        </w:tabs>
        <w:jc w:val="both"/>
        <w:rPr>
          <w:b/>
          <w:noProof/>
          <w:sz w:val="28"/>
          <w:szCs w:val="28"/>
          <w:lang w:eastAsia="ja-JP"/>
        </w:rPr>
      </w:pPr>
      <w:r w:rsidRPr="00D513AD">
        <w:rPr>
          <w:b/>
          <w:noProof/>
          <w:sz w:val="28"/>
          <w:szCs w:val="28"/>
          <w:lang w:eastAsia="ja-JP"/>
        </w:rPr>
        <w:t>6.5 Disconnect</w:t>
      </w:r>
    </w:p>
    <w:p w14:paraId="7996EDC5" w14:textId="77A6D733" w:rsidR="006506D7" w:rsidRDefault="006506D7" w:rsidP="00C823EF">
      <w:pPr>
        <w:tabs>
          <w:tab w:val="left" w:pos="4048"/>
        </w:tabs>
        <w:jc w:val="both"/>
        <w:rPr>
          <w:noProof/>
          <w:szCs w:val="26"/>
          <w:lang w:eastAsia="ja-JP"/>
        </w:rPr>
      </w:pPr>
      <w:r>
        <w:rPr>
          <w:noProof/>
          <w:szCs w:val="26"/>
          <w:lang w:eastAsia="ja-JP"/>
        </w:rPr>
        <w:t>Khi người dùng refresh lại page, quá trình disconnection sẽ diễn ra, phía server sẽ ngay lập tức nhận ra sự kiện disconnect. Khi đó, server sẽ duyệt mangUsers tìm tài khoản vừa disconnect đó và chỉnh trạng thái của tài khoản đó là offline, để dành phiên làm việc lần sau tài khoản đó đăng nhập không cần phải tạo mới lần nữa.</w:t>
      </w:r>
    </w:p>
    <w:p w14:paraId="569AA940" w14:textId="67D85EE3" w:rsidR="006506D7" w:rsidRDefault="006506D7" w:rsidP="00C823EF">
      <w:pPr>
        <w:tabs>
          <w:tab w:val="left" w:pos="4048"/>
        </w:tabs>
        <w:jc w:val="both"/>
        <w:rPr>
          <w:noProof/>
          <w:szCs w:val="26"/>
          <w:lang w:eastAsia="ja-JP"/>
        </w:rPr>
      </w:pPr>
      <w:r>
        <w:rPr>
          <w:noProof/>
          <w:szCs w:val="26"/>
          <w:lang w:eastAsia="ja-JP"/>
        </w:rPr>
        <w:t>Ngay lập tức server sẽ broadcast đến tất cả các client có thành viên out, để cập nhật ngay lập tức List User có trên màn hình hiển thị.</w:t>
      </w:r>
    </w:p>
    <w:p w14:paraId="72BD0B32" w14:textId="63A871AE" w:rsidR="006506D7" w:rsidRDefault="006506D7" w:rsidP="00C823EF">
      <w:pPr>
        <w:tabs>
          <w:tab w:val="left" w:pos="4048"/>
        </w:tabs>
        <w:jc w:val="both"/>
        <w:rPr>
          <w:noProof/>
          <w:szCs w:val="26"/>
          <w:lang w:eastAsia="ja-JP"/>
        </w:rPr>
      </w:pPr>
      <w:r>
        <w:rPr>
          <w:noProof/>
          <w:szCs w:val="26"/>
          <w:lang w:eastAsia="ja-JP"/>
        </w:rPr>
        <w:drawing>
          <wp:inline distT="0" distB="0" distL="0" distR="0" wp14:anchorId="77BCDD4D" wp14:editId="00132B00">
            <wp:extent cx="5753735" cy="3217545"/>
            <wp:effectExtent l="0" t="0" r="0" b="1905"/>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p>
    <w:p w14:paraId="501E1386" w14:textId="5580AD96" w:rsidR="006506D7" w:rsidRDefault="00BC4DBB" w:rsidP="00C823EF">
      <w:pPr>
        <w:tabs>
          <w:tab w:val="left" w:pos="4048"/>
        </w:tabs>
        <w:jc w:val="both"/>
        <w:rPr>
          <w:b/>
          <w:noProof/>
          <w:sz w:val="28"/>
          <w:szCs w:val="28"/>
          <w:lang w:eastAsia="ja-JP"/>
        </w:rPr>
      </w:pPr>
      <w:r>
        <w:rPr>
          <w:b/>
          <w:noProof/>
          <w:sz w:val="28"/>
          <w:szCs w:val="28"/>
          <w:lang w:eastAsia="ja-JP"/>
        </w:rPr>
        <w:t>6.6 Log</w:t>
      </w:r>
      <w:r w:rsidR="006506D7" w:rsidRPr="006506D7">
        <w:rPr>
          <w:b/>
          <w:noProof/>
          <w:sz w:val="28"/>
          <w:szCs w:val="28"/>
          <w:lang w:eastAsia="ja-JP"/>
        </w:rPr>
        <w:t>out</w:t>
      </w:r>
    </w:p>
    <w:p w14:paraId="4D12ED0B" w14:textId="77777777" w:rsidR="006506D7" w:rsidRDefault="006506D7" w:rsidP="006506D7">
      <w:pPr>
        <w:tabs>
          <w:tab w:val="left" w:pos="4048"/>
        </w:tabs>
        <w:jc w:val="both"/>
        <w:rPr>
          <w:noProof/>
          <w:szCs w:val="26"/>
          <w:lang w:eastAsia="ja-JP"/>
        </w:rPr>
      </w:pPr>
      <w:r>
        <w:rPr>
          <w:noProof/>
          <w:szCs w:val="26"/>
          <w:lang w:eastAsia="ja-JP"/>
        </w:rPr>
        <w:t>Cũng tương tự như disconnection server sẽ duyệt mangUsers tìm tài khoản vừa disconnect đó và chỉnh trạng thái của tài khoản đó là offline, để dành phiên làm việc lần sau tài khoản đó đăng nhập không cần phải tạo mới lần nữa.</w:t>
      </w:r>
    </w:p>
    <w:p w14:paraId="6A1C9E87" w14:textId="77EAF600" w:rsidR="006506D7" w:rsidRDefault="006506D7" w:rsidP="006506D7">
      <w:pPr>
        <w:tabs>
          <w:tab w:val="left" w:pos="4048"/>
        </w:tabs>
        <w:jc w:val="both"/>
        <w:rPr>
          <w:noProof/>
          <w:szCs w:val="26"/>
          <w:lang w:eastAsia="ja-JP"/>
        </w:rPr>
      </w:pPr>
      <w:r>
        <w:rPr>
          <w:noProof/>
          <w:szCs w:val="26"/>
          <w:lang w:eastAsia="ja-JP"/>
        </w:rPr>
        <w:t>Ngay lập tức server sẽ broadcast đến tất cả các client có thành viên out, để cập nhật ngay lập tức List User có trên màn hình hiển thị.</w:t>
      </w:r>
    </w:p>
    <w:p w14:paraId="34059D7C" w14:textId="0B482C8B" w:rsidR="006506D7" w:rsidRDefault="006506D7" w:rsidP="006506D7">
      <w:pPr>
        <w:tabs>
          <w:tab w:val="left" w:pos="4048"/>
        </w:tabs>
        <w:jc w:val="both"/>
        <w:rPr>
          <w:noProof/>
          <w:szCs w:val="26"/>
          <w:lang w:eastAsia="ja-JP"/>
        </w:rPr>
      </w:pPr>
      <w:r>
        <w:rPr>
          <w:noProof/>
          <w:szCs w:val="26"/>
          <w:lang w:eastAsia="ja-JP"/>
        </w:rPr>
        <w:t xml:space="preserve">Lưu ý: disconnection khác với logout, logout là người dùng chủ động nhấn nút logout, còn disconnect là khi có sự cố xảy ra </w:t>
      </w:r>
      <w:r w:rsidR="00BC4DBB">
        <w:rPr>
          <w:noProof/>
          <w:szCs w:val="26"/>
          <w:lang w:eastAsia="ja-JP"/>
        </w:rPr>
        <w:t>khi ngắt kết nối bất ngờ với trang web (</w:t>
      </w:r>
      <w:r>
        <w:rPr>
          <w:noProof/>
          <w:szCs w:val="26"/>
          <w:lang w:eastAsia="ja-JP"/>
        </w:rPr>
        <w:t>connection timeout, mất mạng,</w:t>
      </w:r>
      <w:r w:rsidR="00BC4DBB">
        <w:rPr>
          <w:noProof/>
          <w:szCs w:val="26"/>
          <w:lang w:eastAsia="ja-JP"/>
        </w:rPr>
        <w:t>refresh page</w:t>
      </w:r>
      <w:r>
        <w:rPr>
          <w:noProof/>
          <w:szCs w:val="26"/>
          <w:lang w:eastAsia="ja-JP"/>
        </w:rPr>
        <w:t>..), sự kiện logout được xử lý khi nút logout được nhấn, ngược lại disconnect diễn ra một cách bất ngờ.</w:t>
      </w:r>
    </w:p>
    <w:p w14:paraId="0BEC4E52" w14:textId="2A3CA65E" w:rsidR="006506D7" w:rsidRDefault="00BC4DBB" w:rsidP="006506D7">
      <w:pPr>
        <w:tabs>
          <w:tab w:val="left" w:pos="4048"/>
        </w:tabs>
        <w:jc w:val="both"/>
        <w:rPr>
          <w:noProof/>
          <w:szCs w:val="26"/>
          <w:lang w:eastAsia="ja-JP"/>
        </w:rPr>
      </w:pPr>
      <w:r>
        <w:rPr>
          <w:noProof/>
          <w:szCs w:val="26"/>
          <w:lang w:eastAsia="ja-JP"/>
        </w:rPr>
        <w:drawing>
          <wp:inline distT="0" distB="0" distL="0" distR="0" wp14:anchorId="4B1B7E23" wp14:editId="7E5BFE6D">
            <wp:extent cx="5753735" cy="3217545"/>
            <wp:effectExtent l="0" t="0" r="0" b="1905"/>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735" cy="3217545"/>
                    </a:xfrm>
                    <a:prstGeom prst="rect">
                      <a:avLst/>
                    </a:prstGeom>
                    <a:noFill/>
                    <a:ln>
                      <a:noFill/>
                    </a:ln>
                  </pic:spPr>
                </pic:pic>
              </a:graphicData>
            </a:graphic>
          </wp:inline>
        </w:drawing>
      </w:r>
      <w:r w:rsidR="006506D7">
        <w:rPr>
          <w:noProof/>
          <w:szCs w:val="26"/>
          <w:lang w:eastAsia="ja-JP"/>
        </w:rPr>
        <w:t xml:space="preserve"> </w:t>
      </w:r>
    </w:p>
    <w:p w14:paraId="1D3B8D4B" w14:textId="478BF7CB" w:rsidR="00E260A5" w:rsidRDefault="00E260A5" w:rsidP="00C823EF">
      <w:pPr>
        <w:tabs>
          <w:tab w:val="left" w:pos="4048"/>
        </w:tabs>
        <w:jc w:val="both"/>
        <w:rPr>
          <w:noProof/>
          <w:szCs w:val="26"/>
          <w:lang w:eastAsia="ja-JP"/>
        </w:rPr>
      </w:pPr>
    </w:p>
    <w:p w14:paraId="5FADFFAF" w14:textId="77777777" w:rsidR="00E260A5" w:rsidRDefault="00E260A5">
      <w:pPr>
        <w:spacing w:after="160" w:line="259" w:lineRule="auto"/>
        <w:rPr>
          <w:noProof/>
          <w:szCs w:val="26"/>
          <w:lang w:eastAsia="ja-JP"/>
        </w:rPr>
      </w:pPr>
      <w:r>
        <w:rPr>
          <w:noProof/>
          <w:szCs w:val="26"/>
          <w:lang w:eastAsia="ja-JP"/>
        </w:rPr>
        <w:br w:type="page"/>
      </w:r>
    </w:p>
    <w:p w14:paraId="71B1A821" w14:textId="21FBAFCC" w:rsidR="006506D7" w:rsidRDefault="00E260A5" w:rsidP="00E260A5">
      <w:pPr>
        <w:tabs>
          <w:tab w:val="left" w:pos="4048"/>
        </w:tabs>
        <w:jc w:val="center"/>
        <w:rPr>
          <w:b/>
          <w:noProof/>
          <w:sz w:val="32"/>
          <w:szCs w:val="32"/>
          <w:lang w:eastAsia="ja-JP"/>
        </w:rPr>
      </w:pPr>
      <w:r>
        <w:rPr>
          <w:b/>
          <w:noProof/>
          <w:sz w:val="32"/>
          <w:szCs w:val="32"/>
          <w:lang w:eastAsia="ja-JP"/>
        </w:rPr>
        <w:t>CHƯƠNG 7: KẾT LUẬN</w:t>
      </w:r>
    </w:p>
    <w:p w14:paraId="4F93D849" w14:textId="7DFEDE56" w:rsidR="00E260A5" w:rsidRDefault="00E260A5" w:rsidP="00E260A5">
      <w:pPr>
        <w:tabs>
          <w:tab w:val="left" w:pos="4048"/>
        </w:tabs>
        <w:jc w:val="both"/>
        <w:rPr>
          <w:noProof/>
          <w:szCs w:val="26"/>
          <w:lang w:eastAsia="ja-JP"/>
        </w:rPr>
      </w:pPr>
      <w:r>
        <w:rPr>
          <w:noProof/>
          <w:szCs w:val="26"/>
          <w:lang w:eastAsia="ja-JP"/>
        </w:rPr>
        <w:t>Qua quá trình nghiên cứu và áp dụng tạo ứng dụng web chat, chúng em học được nhiều cái mới về hay của công nghệ real-time này. Nó xử lý rất nhanh, ngay lập tức hiển thị cho người dùng mà không cần phải đợi gửi yêu cầu và nhận về từ phía server, cũng không cần phải phụ thuộc vào số lượng khủng database.</w:t>
      </w:r>
    </w:p>
    <w:p w14:paraId="35A48865" w14:textId="00124362" w:rsidR="00E260A5" w:rsidRDefault="00E260A5" w:rsidP="00E260A5">
      <w:pPr>
        <w:tabs>
          <w:tab w:val="left" w:pos="4048"/>
        </w:tabs>
        <w:jc w:val="both"/>
        <w:rPr>
          <w:noProof/>
          <w:szCs w:val="26"/>
          <w:lang w:eastAsia="ja-JP"/>
        </w:rPr>
      </w:pPr>
      <w:r>
        <w:rPr>
          <w:noProof/>
          <w:szCs w:val="26"/>
          <w:lang w:eastAsia="ja-JP"/>
        </w:rPr>
        <w:t>Nhưng mọi thứ đều có mặt trái của nó, qua quá trình tìm hiểu và triển khai, chúng em đã tổng kết được một số ưu điểm và nhược điểm của nó:</w:t>
      </w:r>
    </w:p>
    <w:p w14:paraId="57AFB07C" w14:textId="4CC4A9FE" w:rsidR="00E260A5" w:rsidRDefault="00E260A5" w:rsidP="00E260A5">
      <w:pPr>
        <w:tabs>
          <w:tab w:val="left" w:pos="4048"/>
        </w:tabs>
        <w:jc w:val="both"/>
        <w:rPr>
          <w:noProof/>
          <w:szCs w:val="26"/>
          <w:lang w:eastAsia="ja-JP"/>
        </w:rPr>
      </w:pPr>
      <w:r>
        <w:rPr>
          <w:noProof/>
          <w:szCs w:val="26"/>
          <w:lang w:eastAsia="ja-JP"/>
        </w:rPr>
        <w:t xml:space="preserve">Ưu điểm: </w:t>
      </w:r>
    </w:p>
    <w:p w14:paraId="2FBA4B38" w14:textId="2E1AFAE5" w:rsidR="00E260A5" w:rsidRDefault="00E260A5" w:rsidP="00E260A5">
      <w:pPr>
        <w:pStyle w:val="ListParagraph"/>
        <w:numPr>
          <w:ilvl w:val="0"/>
          <w:numId w:val="21"/>
        </w:numPr>
        <w:tabs>
          <w:tab w:val="left" w:pos="4048"/>
        </w:tabs>
        <w:jc w:val="both"/>
        <w:rPr>
          <w:noProof/>
          <w:szCs w:val="26"/>
          <w:lang w:eastAsia="ja-JP"/>
        </w:rPr>
      </w:pPr>
      <w:r>
        <w:rPr>
          <w:noProof/>
          <w:szCs w:val="26"/>
          <w:lang w:eastAsia="ja-JP"/>
        </w:rPr>
        <w:t>Thứ nhất phải nói đến đó là nhanh, cực kì nhanh, thông tin vừa được gửi và nhận cực kì nhanh</w:t>
      </w:r>
      <w:r w:rsidR="00300B51">
        <w:rPr>
          <w:noProof/>
          <w:szCs w:val="26"/>
          <w:lang w:eastAsia="ja-JP"/>
        </w:rPr>
        <w:t xml:space="preserve"> bất kể khoảng cách, hay số lượng lớn data</w:t>
      </w:r>
      <w:r w:rsidR="005A07E7">
        <w:rPr>
          <w:noProof/>
          <w:szCs w:val="26"/>
          <w:lang w:eastAsia="ja-JP"/>
        </w:rPr>
        <w:t>.</w:t>
      </w:r>
      <w:r w:rsidR="00300B51">
        <w:rPr>
          <w:noProof/>
          <w:szCs w:val="26"/>
          <w:lang w:eastAsia="ja-JP"/>
        </w:rPr>
        <w:t xml:space="preserve"> </w:t>
      </w:r>
    </w:p>
    <w:p w14:paraId="5D931BEB" w14:textId="0F132F4F" w:rsidR="00300B51" w:rsidRDefault="00300B51" w:rsidP="00E260A5">
      <w:pPr>
        <w:pStyle w:val="ListParagraph"/>
        <w:numPr>
          <w:ilvl w:val="0"/>
          <w:numId w:val="21"/>
        </w:numPr>
        <w:tabs>
          <w:tab w:val="left" w:pos="4048"/>
        </w:tabs>
        <w:jc w:val="both"/>
        <w:rPr>
          <w:noProof/>
          <w:szCs w:val="26"/>
          <w:lang w:eastAsia="ja-JP"/>
        </w:rPr>
      </w:pPr>
      <w:r>
        <w:rPr>
          <w:noProof/>
          <w:szCs w:val="26"/>
          <w:lang w:eastAsia="ja-JP"/>
        </w:rPr>
        <w:t>Thuận tiện cho người dùng, chỉ một cú click và gửi người dùng và người gửi đều nhận được thông tin một cách chính xác, giảm đáng kể sự chờ đợi</w:t>
      </w:r>
      <w:r w:rsidR="005A07E7">
        <w:rPr>
          <w:noProof/>
          <w:szCs w:val="26"/>
          <w:lang w:eastAsia="ja-JP"/>
        </w:rPr>
        <w:t xml:space="preserve"> kết quả nhận được</w:t>
      </w:r>
      <w:r>
        <w:rPr>
          <w:noProof/>
          <w:szCs w:val="26"/>
          <w:lang w:eastAsia="ja-JP"/>
        </w:rPr>
        <w:t>, được áp dụng trên mọi nền tảng trình duyệt web.</w:t>
      </w:r>
    </w:p>
    <w:p w14:paraId="4EB0EBA1" w14:textId="0B1E7E81" w:rsidR="006506D7" w:rsidRPr="00300B51" w:rsidRDefault="00300B51" w:rsidP="00300B51">
      <w:pPr>
        <w:pStyle w:val="ListParagraph"/>
        <w:numPr>
          <w:ilvl w:val="0"/>
          <w:numId w:val="21"/>
        </w:numPr>
        <w:tabs>
          <w:tab w:val="left" w:pos="4048"/>
        </w:tabs>
        <w:jc w:val="both"/>
      </w:pPr>
      <w:r w:rsidRPr="00300B51">
        <w:rPr>
          <w:noProof/>
          <w:szCs w:val="26"/>
          <w:lang w:eastAsia="ja-JP"/>
        </w:rPr>
        <w:t>Áp dụng rộng rãi hiện nay, có thể thấy công nghệ real-time socket.io được áp dụng ở mọi nơi như stream, game online, liên lạc từ xa, từ quân sự tới sinh hoạt người dân</w:t>
      </w:r>
      <w:r w:rsidR="00D842F5">
        <w:rPr>
          <w:noProof/>
          <w:szCs w:val="26"/>
          <w:lang w:eastAsia="ja-JP"/>
        </w:rPr>
        <w:t xml:space="preserve"> là thứ bắt buộc phải có</w:t>
      </w:r>
      <w:r w:rsidRPr="00300B51">
        <w:rPr>
          <w:noProof/>
          <w:szCs w:val="26"/>
          <w:lang w:eastAsia="ja-JP"/>
        </w:rPr>
        <w:t>, chỉ cần một cú click căn cứ quân sự và người lính đều</w:t>
      </w:r>
      <w:r>
        <w:rPr>
          <w:noProof/>
          <w:szCs w:val="26"/>
          <w:lang w:eastAsia="ja-JP"/>
        </w:rPr>
        <w:t xml:space="preserve"> phát hiện cái gì đang diễn ra.</w:t>
      </w:r>
      <w:r w:rsidR="001C53A5">
        <w:rPr>
          <w:noProof/>
          <w:szCs w:val="26"/>
          <w:lang w:eastAsia="ja-JP"/>
        </w:rPr>
        <w:t xml:space="preserve"> Bạn không thể cứ gọi điện thoại và chờ 2 phút thì nhận được giọng nói của người đang liên lạc.</w:t>
      </w:r>
    </w:p>
    <w:p w14:paraId="35C68CDA" w14:textId="21600BF6" w:rsidR="00300B51" w:rsidRPr="001C53A5" w:rsidRDefault="00300B51" w:rsidP="00300B51">
      <w:pPr>
        <w:pStyle w:val="ListParagraph"/>
        <w:numPr>
          <w:ilvl w:val="0"/>
          <w:numId w:val="21"/>
        </w:numPr>
        <w:tabs>
          <w:tab w:val="left" w:pos="4048"/>
        </w:tabs>
        <w:jc w:val="both"/>
      </w:pPr>
      <w:r>
        <w:rPr>
          <w:noProof/>
          <w:szCs w:val="26"/>
          <w:lang w:eastAsia="ja-JP"/>
        </w:rPr>
        <w:t>Hỗ trợ cho các công nghệ khác như deep-learning,… Chỉ cần một lần thoáng qua hình ảnh hoặc giọng nói là có thể nhận diện.</w:t>
      </w:r>
    </w:p>
    <w:p w14:paraId="4CBC73F0" w14:textId="77777777" w:rsidR="00C52F28" w:rsidRDefault="001C53A5" w:rsidP="00C52F28">
      <w:pPr>
        <w:pStyle w:val="ListParagraph"/>
        <w:numPr>
          <w:ilvl w:val="0"/>
          <w:numId w:val="21"/>
        </w:numPr>
        <w:tabs>
          <w:tab w:val="left" w:pos="4048"/>
        </w:tabs>
        <w:jc w:val="both"/>
        <w:rPr>
          <w:szCs w:val="26"/>
        </w:rPr>
      </w:pPr>
      <w:r w:rsidRPr="001C53A5">
        <w:rPr>
          <w:noProof/>
          <w:szCs w:val="26"/>
          <w:lang w:eastAsia="ja-JP"/>
        </w:rPr>
        <w:t>Hiệu năng cực kì cao, ở các công nghệ cũ nếu 1 người gửi request thì tầm 15s trả về kết quả từ phía server như vậy nếu 1.000.000 người nhấn cùng lúc thì lượng thời gian xử lý trả về sẽ là 15.000.000s tức 4.167 giờ</w:t>
      </w:r>
      <w:r>
        <w:rPr>
          <w:noProof/>
          <w:szCs w:val="26"/>
          <w:lang w:eastAsia="ja-JP"/>
        </w:rPr>
        <w:t xml:space="preserve"> có thể dẫn đến die server, đó là chưa kể đến số lượng database khổng lồ. Với công nghệ real-time, mọi thứ được diễn ra ngay lập tức chỉ bằng một cú click.</w:t>
      </w:r>
    </w:p>
    <w:p w14:paraId="1CA8AF7F" w14:textId="16BD0116" w:rsidR="001C53A5" w:rsidRPr="00C52F28" w:rsidRDefault="001C53A5" w:rsidP="00C52F28">
      <w:pPr>
        <w:tabs>
          <w:tab w:val="left" w:pos="4048"/>
        </w:tabs>
        <w:ind w:left="360" w:hanging="360"/>
        <w:jc w:val="both"/>
        <w:rPr>
          <w:szCs w:val="26"/>
        </w:rPr>
      </w:pPr>
      <w:r w:rsidRPr="00C52F28">
        <w:rPr>
          <w:szCs w:val="26"/>
        </w:rPr>
        <w:t>Nhược điểm:</w:t>
      </w:r>
    </w:p>
    <w:p w14:paraId="5D37AE5A" w14:textId="5F0C51A5" w:rsidR="001C53A5" w:rsidRDefault="001C53A5" w:rsidP="001C53A5">
      <w:pPr>
        <w:pStyle w:val="ListParagraph"/>
        <w:numPr>
          <w:ilvl w:val="0"/>
          <w:numId w:val="22"/>
        </w:numPr>
        <w:tabs>
          <w:tab w:val="left" w:pos="4048"/>
        </w:tabs>
        <w:jc w:val="both"/>
        <w:rPr>
          <w:szCs w:val="26"/>
        </w:rPr>
      </w:pPr>
      <w:r>
        <w:rPr>
          <w:szCs w:val="26"/>
        </w:rPr>
        <w:t>Phía server phải cực kì mạnh,</w:t>
      </w:r>
      <w:r w:rsidR="00D17762">
        <w:rPr>
          <w:szCs w:val="26"/>
        </w:rPr>
        <w:t xml:space="preserve"> tối ưu hóa</w:t>
      </w:r>
      <w:r>
        <w:rPr>
          <w:szCs w:val="26"/>
        </w:rPr>
        <w:t xml:space="preserve"> để có tải trọng số lượng lớn người dùng tương tác liên tục.</w:t>
      </w:r>
    </w:p>
    <w:p w14:paraId="47D8E64D" w14:textId="0F235FAF" w:rsidR="001C53A5" w:rsidRDefault="001C53A5" w:rsidP="001C53A5">
      <w:pPr>
        <w:pStyle w:val="ListParagraph"/>
        <w:numPr>
          <w:ilvl w:val="0"/>
          <w:numId w:val="22"/>
        </w:numPr>
        <w:tabs>
          <w:tab w:val="left" w:pos="4048"/>
        </w:tabs>
        <w:jc w:val="both"/>
        <w:rPr>
          <w:szCs w:val="26"/>
        </w:rPr>
      </w:pPr>
      <w:r>
        <w:rPr>
          <w:szCs w:val="26"/>
        </w:rPr>
        <w:t>Tốn cực lớn chi phí để config phía server lưu thông tin database số lượng khủng khi mọi thứ được diễn ra bằng một cú click.</w:t>
      </w:r>
    </w:p>
    <w:p w14:paraId="6B9B9D4A" w14:textId="3D72321C" w:rsidR="006C671B" w:rsidRDefault="00D06F6B" w:rsidP="001C53A5">
      <w:pPr>
        <w:pStyle w:val="ListParagraph"/>
        <w:numPr>
          <w:ilvl w:val="0"/>
          <w:numId w:val="22"/>
        </w:numPr>
        <w:tabs>
          <w:tab w:val="left" w:pos="4048"/>
        </w:tabs>
        <w:jc w:val="both"/>
        <w:rPr>
          <w:ins w:id="2" w:author="tâm trần" w:date="2019-11-03T15:34:00Z"/>
          <w:szCs w:val="26"/>
        </w:rPr>
      </w:pPr>
      <w:r>
        <w:t>Nếu mọi khách truy cập duy trì kết nối websocket liên tục đến máy chủ, điều đó gây lãng phí hơn so với thực hiện một vài yêu cầu ajax trong suốt phiên truy cập</w:t>
      </w:r>
      <w:del w:id="3" w:author="tâm trần" w:date="2019-11-03T15:34:00Z">
        <w:r>
          <w:delText xml:space="preserve"> </w:delText>
        </w:r>
      </w:del>
      <w:r>
        <w:t>. Ví dụ một số ứng dụng nhỏ chỉ cần  một  ít thông tin ngay tại thời điểm đó mà không cần phải cập nhật liên tục, dẫn đến việc lãng phí băng thông.</w:t>
      </w:r>
    </w:p>
    <w:p w14:paraId="1BC9B9C0" w14:textId="2BDDC553" w:rsidR="00E10C21" w:rsidRPr="001C53A5" w:rsidRDefault="00DF6950" w:rsidP="006C671B">
      <w:pPr>
        <w:tabs>
          <w:tab w:val="left" w:pos="4048"/>
        </w:tabs>
        <w:ind w:left="360"/>
        <w:jc w:val="center"/>
        <w:rPr>
          <w:szCs w:val="26"/>
        </w:rPr>
        <w:pPrChange w:id="4" w:author="tâm trần" w:date="2019-11-03T15:34:00Z">
          <w:pPr>
            <w:pStyle w:val="ListParagraph"/>
            <w:numPr>
              <w:numId w:val="21"/>
            </w:numPr>
            <w:tabs>
              <w:tab w:val="left" w:pos="4048"/>
            </w:tabs>
            <w:ind w:hanging="360"/>
            <w:jc w:val="center"/>
          </w:pPr>
        </w:pPrChange>
      </w:pPr>
      <w:r w:rsidRPr="00EA7CC7">
        <w:br w:type="page"/>
      </w:r>
      <w:r w:rsidR="00520DE3" w:rsidRPr="001C53A5">
        <w:rPr>
          <w:b/>
          <w:color w:val="000000" w:themeColor="text1"/>
          <w:sz w:val="32"/>
        </w:rPr>
        <w:t>TÀI LIỆU THAM KHẢO</w:t>
      </w:r>
    </w:p>
    <w:p w14:paraId="37084952" w14:textId="3C43FF8F" w:rsidR="00520DE3" w:rsidRDefault="00817905" w:rsidP="00520DE3">
      <w:pPr>
        <w:jc w:val="both"/>
      </w:pPr>
      <w:hyperlink r:id="rId87" w:history="1">
        <w:r w:rsidR="00520DE3">
          <w:rPr>
            <w:rStyle w:val="Hyperlink"/>
          </w:rPr>
          <w:t>https://socket.io/docs/</w:t>
        </w:r>
      </w:hyperlink>
    </w:p>
    <w:p w14:paraId="17AFEE16" w14:textId="3A847E98" w:rsidR="00520DE3" w:rsidRDefault="00817905" w:rsidP="00520DE3">
      <w:pPr>
        <w:jc w:val="both"/>
      </w:pPr>
      <w:hyperlink r:id="rId88" w:history="1">
        <w:r w:rsidR="00520DE3">
          <w:rPr>
            <w:rStyle w:val="Hyperlink"/>
          </w:rPr>
          <w:t>https://viblo.asia/p/co-ban-ve-socketio-bJzKm0kY59N</w:t>
        </w:r>
      </w:hyperlink>
    </w:p>
    <w:p w14:paraId="21C55D5D" w14:textId="77777777" w:rsidR="00520DE3" w:rsidRDefault="00817905" w:rsidP="00520DE3">
      <w:pPr>
        <w:jc w:val="both"/>
      </w:pPr>
      <w:hyperlink r:id="rId89" w:history="1">
        <w:r w:rsidR="00520DE3">
          <w:rPr>
            <w:rStyle w:val="Hyperlink"/>
          </w:rPr>
          <w:t>https://viblo.asia/p/websocket-la-gi-hieu-ro-ve-websocket-1Je5E4BmlnL</w:t>
        </w:r>
      </w:hyperlink>
    </w:p>
    <w:p w14:paraId="2B9B7A0D" w14:textId="77777777" w:rsidR="00520DE3" w:rsidRDefault="00817905" w:rsidP="00520DE3">
      <w:pPr>
        <w:jc w:val="both"/>
      </w:pPr>
      <w:hyperlink r:id="rId90" w:history="1">
        <w:r w:rsidR="00520DE3">
          <w:rPr>
            <w:rStyle w:val="Hyperlink"/>
          </w:rPr>
          <w:t>https://viblo.asia/p/websocket-la-gi-Ljy5VxkbZra</w:t>
        </w:r>
      </w:hyperlink>
    </w:p>
    <w:p w14:paraId="059AF6B5" w14:textId="470871BB" w:rsidR="00970536" w:rsidRDefault="00817905" w:rsidP="00970536">
      <w:pPr>
        <w:jc w:val="both"/>
      </w:pPr>
      <w:hyperlink r:id="rId91" w:history="1">
        <w:r w:rsidR="00520DE3">
          <w:rPr>
            <w:rStyle w:val="Hyperlink"/>
          </w:rPr>
          <w:t>https://viblo.asia/p/co-ban-ve-giao-thuc-websocket-va-thu-vien-socketio-63vKjmmM52R</w:t>
        </w:r>
      </w:hyperlink>
    </w:p>
    <w:p w14:paraId="2E0570CE" w14:textId="3AB82FA4" w:rsidR="00520DE3" w:rsidRDefault="00817905" w:rsidP="00520DE3">
      <w:pPr>
        <w:jc w:val="both"/>
      </w:pPr>
      <w:hyperlink r:id="rId92" w:history="1">
        <w:r w:rsidR="00970536">
          <w:rPr>
            <w:rStyle w:val="Hyperlink"/>
          </w:rPr>
          <w:t>https://viblo.asia/p/nodejs-va-socketio-can-ban-jlA7GKxdvKZQ</w:t>
        </w:r>
      </w:hyperlink>
    </w:p>
    <w:p w14:paraId="07F95C92" w14:textId="5A20B167" w:rsidR="00520DE3" w:rsidRDefault="00817905" w:rsidP="00520DE3">
      <w:pPr>
        <w:jc w:val="both"/>
      </w:pPr>
      <w:hyperlink r:id="rId93" w:history="1">
        <w:r w:rsidR="00520DE3">
          <w:rPr>
            <w:rStyle w:val="Hyperlink"/>
          </w:rPr>
          <w:t>https://techtalk.vn/xay-dung-app-don-gian-voi-nodejs-expressjs-va-socket-io.html</w:t>
        </w:r>
      </w:hyperlink>
    </w:p>
    <w:p w14:paraId="3342912A" w14:textId="4BE159F0" w:rsidR="00520DE3" w:rsidRDefault="00817905" w:rsidP="00520DE3">
      <w:pPr>
        <w:jc w:val="both"/>
      </w:pPr>
      <w:hyperlink r:id="rId94" w:history="1">
        <w:r w:rsidR="00520DE3">
          <w:rPr>
            <w:rStyle w:val="Hyperlink"/>
          </w:rPr>
          <w:t>https://kipalog.com/posts/Tim-hieu-ve-lap-trinh-socket---Buoc-dau-lam-quen</w:t>
        </w:r>
      </w:hyperlink>
    </w:p>
    <w:p w14:paraId="1F4439E3" w14:textId="47FD75C1" w:rsidR="00520DE3" w:rsidRDefault="00817905" w:rsidP="00520DE3">
      <w:pPr>
        <w:jc w:val="both"/>
      </w:pPr>
      <w:hyperlink r:id="rId95" w:history="1">
        <w:r w:rsidR="00520DE3">
          <w:rPr>
            <w:rStyle w:val="Hyperlink"/>
          </w:rPr>
          <w:t>https://techmaster.vn/posts/34415/hieu-ve-cong-nghe-real-time-server-sent-events-vs-websocket</w:t>
        </w:r>
      </w:hyperlink>
    </w:p>
    <w:p w14:paraId="3D35B8EF" w14:textId="6DB1B444" w:rsidR="00520DE3" w:rsidRDefault="00817905" w:rsidP="00520DE3">
      <w:pPr>
        <w:jc w:val="both"/>
      </w:pPr>
      <w:hyperlink r:id="rId96" w:history="1">
        <w:r w:rsidR="00520DE3">
          <w:rPr>
            <w:rStyle w:val="Hyperlink"/>
          </w:rPr>
          <w:t>https://www.it-swarm.net/vi/node.js/su-khac-nhau-giua-socket.io-va-websockets/1067384250/</w:t>
        </w:r>
      </w:hyperlink>
    </w:p>
    <w:p w14:paraId="23CC3822" w14:textId="1C6D07D0" w:rsidR="00520DE3" w:rsidRDefault="00817905" w:rsidP="00520DE3">
      <w:pPr>
        <w:jc w:val="both"/>
      </w:pPr>
      <w:hyperlink r:id="rId97" w:history="1">
        <w:r w:rsidR="00520DE3">
          <w:rPr>
            <w:rStyle w:val="Hyperlink"/>
          </w:rPr>
          <w:t>http://itplus-academy.edu.vn/ket-noi-thoi-gian-thuc-la-gi-va-nhung-dac-diem-noi-bat-cua-chung-1954.html</w:t>
        </w:r>
      </w:hyperlink>
    </w:p>
    <w:p w14:paraId="1DD17EB9" w14:textId="6603CF0B" w:rsidR="00520DE3" w:rsidRDefault="00817905" w:rsidP="00520DE3">
      <w:pPr>
        <w:jc w:val="both"/>
      </w:pPr>
      <w:hyperlink r:id="rId98" w:history="1">
        <w:r w:rsidR="00520DE3">
          <w:rPr>
            <w:rStyle w:val="Hyperlink"/>
          </w:rPr>
          <w:t>https://www.educba.com/websocket-vs-socket-io/</w:t>
        </w:r>
      </w:hyperlink>
    </w:p>
    <w:p w14:paraId="3B2AB4EF" w14:textId="5244F461" w:rsidR="00520DE3" w:rsidRDefault="00817905" w:rsidP="00520DE3">
      <w:pPr>
        <w:jc w:val="both"/>
      </w:pPr>
      <w:hyperlink r:id="rId99" w:history="1">
        <w:r w:rsidR="00520DE3">
          <w:rPr>
            <w:rStyle w:val="Hyperlink"/>
          </w:rPr>
          <w:t>https://stackoverflow.com/questions/10112178/differences-between-socket-io-and-websockets</w:t>
        </w:r>
      </w:hyperlink>
    </w:p>
    <w:p w14:paraId="796F4897" w14:textId="4FB0275C" w:rsidR="00520DE3" w:rsidRDefault="00817905" w:rsidP="00520DE3">
      <w:pPr>
        <w:jc w:val="both"/>
      </w:pPr>
      <w:hyperlink r:id="rId100" w:history="1">
        <w:r w:rsidR="00520DE3">
          <w:rPr>
            <w:rStyle w:val="Hyperlink"/>
          </w:rPr>
          <w:t>https://blog.tinohost.com/socket-la-gi/</w:t>
        </w:r>
      </w:hyperlink>
      <w:r w:rsidR="00520DE3">
        <w:t xml:space="preserve"> </w:t>
      </w:r>
    </w:p>
    <w:p w14:paraId="2A8E2AB8" w14:textId="6BC3BF34" w:rsidR="00520DE3" w:rsidRDefault="00817905" w:rsidP="00520DE3">
      <w:pPr>
        <w:jc w:val="both"/>
      </w:pPr>
      <w:hyperlink r:id="rId101" w:history="1">
        <w:r w:rsidR="00520DE3">
          <w:rPr>
            <w:rStyle w:val="Hyperlink"/>
          </w:rPr>
          <w:t>https://vietpro.net.vn/node-js-26-tong-quan-ve-socket-io.html</w:t>
        </w:r>
      </w:hyperlink>
    </w:p>
    <w:p w14:paraId="4F8B0FAC" w14:textId="0459B289" w:rsidR="00520DE3" w:rsidRDefault="00817905" w:rsidP="00520DE3">
      <w:pPr>
        <w:jc w:val="both"/>
      </w:pPr>
      <w:hyperlink r:id="rId102" w:history="1">
        <w:r w:rsidR="00520DE3">
          <w:rPr>
            <w:rStyle w:val="Hyperlink"/>
          </w:rPr>
          <w:t>https://vietpro.net.vn/node-js-30-socket-io-namspace.html</w:t>
        </w:r>
      </w:hyperlink>
    </w:p>
    <w:p w14:paraId="0022DCEF" w14:textId="44E0F8F5" w:rsidR="00520DE3" w:rsidRDefault="00817905" w:rsidP="00520DE3">
      <w:pPr>
        <w:jc w:val="both"/>
      </w:pPr>
      <w:hyperlink r:id="rId103" w:history="1">
        <w:r w:rsidR="00520DE3">
          <w:rPr>
            <w:rStyle w:val="Hyperlink"/>
          </w:rPr>
          <w:t>https://vietpro.net.vn/node-js-29-socket-io-broadcasting.html</w:t>
        </w:r>
      </w:hyperlink>
    </w:p>
    <w:p w14:paraId="35C7A25E" w14:textId="48CA86B3" w:rsidR="00260EE7" w:rsidRPr="00F21B83" w:rsidRDefault="00817905" w:rsidP="00520DE3">
      <w:pPr>
        <w:jc w:val="both"/>
        <w:rPr>
          <w:color w:val="000000" w:themeColor="text1"/>
        </w:rPr>
      </w:pPr>
      <w:hyperlink r:id="rId104" w:history="1">
        <w:r w:rsidR="00260EE7">
          <w:rPr>
            <w:rStyle w:val="Hyperlink"/>
          </w:rPr>
          <w:t>https://davidwalsh.name/websocket</w:t>
        </w:r>
      </w:hyperlink>
    </w:p>
    <w:sectPr w:rsidR="00260EE7" w:rsidRPr="00F21B83" w:rsidSect="000C678B">
      <w:headerReference w:type="default" r:id="rId105"/>
      <w:footerReference w:type="default" r:id="rId106"/>
      <w:pgSz w:w="11907" w:h="16840" w:code="9"/>
      <w:pgMar w:top="1134" w:right="1134" w:bottom="851" w:left="1701" w:header="720" w:footer="720" w:gutter="0"/>
      <w:pgBorders w:zOrder="back" w:display="firstPage">
        <w:top w:val="basicWideMidline" w:sz="8" w:space="1" w:color="auto"/>
        <w:left w:val="basicWideMidline" w:sz="8" w:space="4" w:color="auto"/>
        <w:bottom w:val="basicWideMidline" w:sz="8" w:space="1" w:color="auto"/>
        <w:right w:val="basicWideMidline" w:sz="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A3C85A" w14:textId="77777777" w:rsidR="00817905" w:rsidRDefault="00817905" w:rsidP="00991014">
      <w:r>
        <w:separator/>
      </w:r>
    </w:p>
  </w:endnote>
  <w:endnote w:type="continuationSeparator" w:id="0">
    <w:p w14:paraId="3C7456E8" w14:textId="77777777" w:rsidR="00817905" w:rsidRDefault="00817905" w:rsidP="00991014">
      <w:r>
        <w:continuationSeparator/>
      </w:r>
    </w:p>
  </w:endnote>
  <w:endnote w:type="continuationNotice" w:id="1">
    <w:p w14:paraId="1111E9A9" w14:textId="77777777" w:rsidR="00817905" w:rsidRDefault="0081790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9B275B" w14:textId="775AA7D7" w:rsidR="008A3369" w:rsidRDefault="008A3369" w:rsidP="00F21031">
    <w:pPr>
      <w:jc w:val="center"/>
      <w:rPr>
        <w:noProof/>
      </w:rPr>
    </w:pPr>
    <w:r>
      <w:fldChar w:fldCharType="begin"/>
    </w:r>
    <w:r>
      <w:instrText xml:space="preserve"> PAGE   \* MERGEFORMAT </w:instrText>
    </w:r>
    <w:r>
      <w:fldChar w:fldCharType="separate"/>
    </w:r>
    <w:r w:rsidR="0020106F">
      <w:rPr>
        <w:noProof/>
      </w:rPr>
      <w:t>2</w:t>
    </w:r>
    <w:r>
      <w:rPr>
        <w:noProof/>
      </w:rPr>
      <w:fldChar w:fldCharType="end"/>
    </w:r>
  </w:p>
  <w:p w14:paraId="278540AA" w14:textId="77777777" w:rsidR="008A3369" w:rsidRDefault="008A336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1A325D" w14:textId="77777777" w:rsidR="00817905" w:rsidRDefault="00817905" w:rsidP="00991014">
      <w:r>
        <w:separator/>
      </w:r>
    </w:p>
  </w:footnote>
  <w:footnote w:type="continuationSeparator" w:id="0">
    <w:p w14:paraId="6B1AC1DF" w14:textId="77777777" w:rsidR="00817905" w:rsidRDefault="00817905" w:rsidP="00991014">
      <w:r>
        <w:continuationSeparator/>
      </w:r>
    </w:p>
  </w:footnote>
  <w:footnote w:type="continuationNotice" w:id="1">
    <w:p w14:paraId="311CB3BC" w14:textId="77777777" w:rsidR="00817905" w:rsidRDefault="00817905">
      <w:pPr>
        <w:spacing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DCF22" w14:textId="77777777" w:rsidR="0020106F" w:rsidRDefault="0020106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115A3"/>
    <w:multiLevelType w:val="multilevel"/>
    <w:tmpl w:val="8B780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EE5E9C"/>
    <w:multiLevelType w:val="hybridMultilevel"/>
    <w:tmpl w:val="A65E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302283"/>
    <w:multiLevelType w:val="hybridMultilevel"/>
    <w:tmpl w:val="8D8A6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1A4516"/>
    <w:multiLevelType w:val="multilevel"/>
    <w:tmpl w:val="27461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C8238E"/>
    <w:multiLevelType w:val="hybridMultilevel"/>
    <w:tmpl w:val="82A4336A"/>
    <w:lvl w:ilvl="0" w:tplc="83AE504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BA0041F"/>
    <w:multiLevelType w:val="hybridMultilevel"/>
    <w:tmpl w:val="72B4C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DEA5808"/>
    <w:multiLevelType w:val="hybridMultilevel"/>
    <w:tmpl w:val="7A48B458"/>
    <w:lvl w:ilvl="0" w:tplc="D29427F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82177A"/>
    <w:multiLevelType w:val="hybridMultilevel"/>
    <w:tmpl w:val="9612ADFC"/>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8712F0"/>
    <w:multiLevelType w:val="multilevel"/>
    <w:tmpl w:val="5B18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125004"/>
    <w:multiLevelType w:val="multilevel"/>
    <w:tmpl w:val="CB8C68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6F2A6F"/>
    <w:multiLevelType w:val="multilevel"/>
    <w:tmpl w:val="08B8B6D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b/>
        <w:sz w:val="28"/>
      </w:rPr>
    </w:lvl>
    <w:lvl w:ilvl="2">
      <w:start w:val="1"/>
      <w:numFmt w:val="decimal"/>
      <w:lvlText w:val="%1.%2.%3"/>
      <w:lvlJc w:val="left"/>
      <w:pPr>
        <w:ind w:left="2160" w:hanging="720"/>
      </w:pPr>
      <w:rPr>
        <w:rFonts w:hint="default"/>
        <w:sz w:val="28"/>
        <w:szCs w:val="32"/>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7855355"/>
    <w:multiLevelType w:val="hybridMultilevel"/>
    <w:tmpl w:val="E1D2EA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EA5E95"/>
    <w:multiLevelType w:val="hybridMultilevel"/>
    <w:tmpl w:val="7F9AD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64A6D73"/>
    <w:multiLevelType w:val="hybridMultilevel"/>
    <w:tmpl w:val="2D9C1ED8"/>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64312C"/>
    <w:multiLevelType w:val="multilevel"/>
    <w:tmpl w:val="3BEE9B5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D7500D8"/>
    <w:multiLevelType w:val="hybridMultilevel"/>
    <w:tmpl w:val="37ECA328"/>
    <w:lvl w:ilvl="0" w:tplc="270430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706824"/>
    <w:multiLevelType w:val="hybridMultilevel"/>
    <w:tmpl w:val="41723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290006"/>
    <w:multiLevelType w:val="multilevel"/>
    <w:tmpl w:val="2D882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8C44E3B"/>
    <w:multiLevelType w:val="hybridMultilevel"/>
    <w:tmpl w:val="B8F648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67E05335"/>
    <w:multiLevelType w:val="hybridMultilevel"/>
    <w:tmpl w:val="B5DAE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6A6F9A"/>
    <w:multiLevelType w:val="hybridMultilevel"/>
    <w:tmpl w:val="6784BE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BEC7D78"/>
    <w:multiLevelType w:val="hybridMultilevel"/>
    <w:tmpl w:val="DB56EF3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7"/>
  </w:num>
  <w:num w:numId="4">
    <w:abstractNumId w:val="13"/>
  </w:num>
  <w:num w:numId="5">
    <w:abstractNumId w:val="15"/>
  </w:num>
  <w:num w:numId="6">
    <w:abstractNumId w:val="14"/>
  </w:num>
  <w:num w:numId="7">
    <w:abstractNumId w:val="10"/>
  </w:num>
  <w:num w:numId="8">
    <w:abstractNumId w:val="11"/>
  </w:num>
  <w:num w:numId="9">
    <w:abstractNumId w:val="5"/>
  </w:num>
  <w:num w:numId="10">
    <w:abstractNumId w:val="20"/>
  </w:num>
  <w:num w:numId="11">
    <w:abstractNumId w:val="0"/>
  </w:num>
  <w:num w:numId="12">
    <w:abstractNumId w:val="17"/>
  </w:num>
  <w:num w:numId="13">
    <w:abstractNumId w:val="8"/>
  </w:num>
  <w:num w:numId="14">
    <w:abstractNumId w:val="9"/>
  </w:num>
  <w:num w:numId="15">
    <w:abstractNumId w:val="3"/>
  </w:num>
  <w:num w:numId="16">
    <w:abstractNumId w:val="18"/>
  </w:num>
  <w:num w:numId="17">
    <w:abstractNumId w:val="21"/>
  </w:num>
  <w:num w:numId="18">
    <w:abstractNumId w:val="1"/>
  </w:num>
  <w:num w:numId="19">
    <w:abstractNumId w:val="16"/>
  </w:num>
  <w:num w:numId="20">
    <w:abstractNumId w:val="12"/>
  </w:num>
  <w:num w:numId="21">
    <w:abstractNumId w:val="2"/>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bordersDoNotSurroundHeader/>
  <w:bordersDoNotSurroundFooter/>
  <w:hideSpelling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CDA"/>
    <w:rsid w:val="00003813"/>
    <w:rsid w:val="00014226"/>
    <w:rsid w:val="00014302"/>
    <w:rsid w:val="00015DF8"/>
    <w:rsid w:val="00020D0D"/>
    <w:rsid w:val="00030C0F"/>
    <w:rsid w:val="00030D1F"/>
    <w:rsid w:val="00035BE3"/>
    <w:rsid w:val="00046DF0"/>
    <w:rsid w:val="000535D5"/>
    <w:rsid w:val="000716EF"/>
    <w:rsid w:val="00074DFA"/>
    <w:rsid w:val="00084FBD"/>
    <w:rsid w:val="00095DED"/>
    <w:rsid w:val="000A4D2A"/>
    <w:rsid w:val="000A69B3"/>
    <w:rsid w:val="000B21B2"/>
    <w:rsid w:val="000B7158"/>
    <w:rsid w:val="000B7C98"/>
    <w:rsid w:val="000C03BA"/>
    <w:rsid w:val="000C678B"/>
    <w:rsid w:val="000D2294"/>
    <w:rsid w:val="000D4AF9"/>
    <w:rsid w:val="000D4F48"/>
    <w:rsid w:val="000E4026"/>
    <w:rsid w:val="000F4322"/>
    <w:rsid w:val="000F5E2A"/>
    <w:rsid w:val="001166F1"/>
    <w:rsid w:val="00142314"/>
    <w:rsid w:val="0014799A"/>
    <w:rsid w:val="00153687"/>
    <w:rsid w:val="00154A69"/>
    <w:rsid w:val="001551C9"/>
    <w:rsid w:val="00157244"/>
    <w:rsid w:val="00157609"/>
    <w:rsid w:val="00161143"/>
    <w:rsid w:val="00165CA3"/>
    <w:rsid w:val="00170F1D"/>
    <w:rsid w:val="001711BB"/>
    <w:rsid w:val="001713E4"/>
    <w:rsid w:val="0017492A"/>
    <w:rsid w:val="0017516F"/>
    <w:rsid w:val="00176BED"/>
    <w:rsid w:val="00182FE3"/>
    <w:rsid w:val="00184EA8"/>
    <w:rsid w:val="00185A25"/>
    <w:rsid w:val="00192344"/>
    <w:rsid w:val="00197C8A"/>
    <w:rsid w:val="001A3703"/>
    <w:rsid w:val="001A4007"/>
    <w:rsid w:val="001B11FB"/>
    <w:rsid w:val="001B19B2"/>
    <w:rsid w:val="001C53A5"/>
    <w:rsid w:val="001D64C9"/>
    <w:rsid w:val="001E0FCE"/>
    <w:rsid w:val="001E1315"/>
    <w:rsid w:val="001E3433"/>
    <w:rsid w:val="001E6624"/>
    <w:rsid w:val="001F39B7"/>
    <w:rsid w:val="00200C15"/>
    <w:rsid w:val="0020106F"/>
    <w:rsid w:val="00203C86"/>
    <w:rsid w:val="00206478"/>
    <w:rsid w:val="00207B46"/>
    <w:rsid w:val="00210455"/>
    <w:rsid w:val="002163BE"/>
    <w:rsid w:val="0022218F"/>
    <w:rsid w:val="00230CAF"/>
    <w:rsid w:val="00231145"/>
    <w:rsid w:val="002341F4"/>
    <w:rsid w:val="002433D2"/>
    <w:rsid w:val="00246F8D"/>
    <w:rsid w:val="00253497"/>
    <w:rsid w:val="00257364"/>
    <w:rsid w:val="00260EE7"/>
    <w:rsid w:val="00262641"/>
    <w:rsid w:val="002645A0"/>
    <w:rsid w:val="00272EF6"/>
    <w:rsid w:val="002764BC"/>
    <w:rsid w:val="00282B3D"/>
    <w:rsid w:val="00286596"/>
    <w:rsid w:val="00286946"/>
    <w:rsid w:val="0028732C"/>
    <w:rsid w:val="002904D3"/>
    <w:rsid w:val="0029112D"/>
    <w:rsid w:val="002B1A7D"/>
    <w:rsid w:val="002C6CF7"/>
    <w:rsid w:val="002C6E9C"/>
    <w:rsid w:val="002E0F51"/>
    <w:rsid w:val="002E6417"/>
    <w:rsid w:val="002E7531"/>
    <w:rsid w:val="002E7E00"/>
    <w:rsid w:val="002F28F4"/>
    <w:rsid w:val="002F2E5C"/>
    <w:rsid w:val="002F3BE7"/>
    <w:rsid w:val="002F604E"/>
    <w:rsid w:val="00300B51"/>
    <w:rsid w:val="00300D99"/>
    <w:rsid w:val="00305942"/>
    <w:rsid w:val="00311435"/>
    <w:rsid w:val="003143A8"/>
    <w:rsid w:val="0031701B"/>
    <w:rsid w:val="00330525"/>
    <w:rsid w:val="00337BAC"/>
    <w:rsid w:val="003423F0"/>
    <w:rsid w:val="0035076B"/>
    <w:rsid w:val="0035406D"/>
    <w:rsid w:val="00365E71"/>
    <w:rsid w:val="003727CA"/>
    <w:rsid w:val="003734BA"/>
    <w:rsid w:val="003758CD"/>
    <w:rsid w:val="003766E2"/>
    <w:rsid w:val="003C2655"/>
    <w:rsid w:val="003D3D3B"/>
    <w:rsid w:val="003E1229"/>
    <w:rsid w:val="003F61A4"/>
    <w:rsid w:val="0040270D"/>
    <w:rsid w:val="0040573D"/>
    <w:rsid w:val="00411F16"/>
    <w:rsid w:val="00415210"/>
    <w:rsid w:val="00426CD7"/>
    <w:rsid w:val="00433D93"/>
    <w:rsid w:val="00435532"/>
    <w:rsid w:val="00442619"/>
    <w:rsid w:val="00444233"/>
    <w:rsid w:val="00450BFE"/>
    <w:rsid w:val="004550DF"/>
    <w:rsid w:val="00464423"/>
    <w:rsid w:val="0047042A"/>
    <w:rsid w:val="00476BDB"/>
    <w:rsid w:val="00482066"/>
    <w:rsid w:val="00484CE3"/>
    <w:rsid w:val="004860AF"/>
    <w:rsid w:val="0048667C"/>
    <w:rsid w:val="00491A41"/>
    <w:rsid w:val="00494C6D"/>
    <w:rsid w:val="00496A2A"/>
    <w:rsid w:val="004A3B83"/>
    <w:rsid w:val="004A7662"/>
    <w:rsid w:val="004B097F"/>
    <w:rsid w:val="004B4D32"/>
    <w:rsid w:val="004C0A08"/>
    <w:rsid w:val="004C6BCB"/>
    <w:rsid w:val="004D70C4"/>
    <w:rsid w:val="004D76F4"/>
    <w:rsid w:val="004E25FD"/>
    <w:rsid w:val="004F15FD"/>
    <w:rsid w:val="0050004C"/>
    <w:rsid w:val="00503A5A"/>
    <w:rsid w:val="00504BA9"/>
    <w:rsid w:val="00504CB0"/>
    <w:rsid w:val="00511E24"/>
    <w:rsid w:val="00513794"/>
    <w:rsid w:val="00520DE3"/>
    <w:rsid w:val="005305B3"/>
    <w:rsid w:val="0055035A"/>
    <w:rsid w:val="00556BCD"/>
    <w:rsid w:val="005571CD"/>
    <w:rsid w:val="005767CC"/>
    <w:rsid w:val="00583203"/>
    <w:rsid w:val="005847AF"/>
    <w:rsid w:val="00590CFE"/>
    <w:rsid w:val="0059351D"/>
    <w:rsid w:val="00594562"/>
    <w:rsid w:val="005A07E7"/>
    <w:rsid w:val="005A63B4"/>
    <w:rsid w:val="005B3C33"/>
    <w:rsid w:val="005B7E10"/>
    <w:rsid w:val="005C4AFB"/>
    <w:rsid w:val="005C56D1"/>
    <w:rsid w:val="005D46A0"/>
    <w:rsid w:val="005E5324"/>
    <w:rsid w:val="005E6CCC"/>
    <w:rsid w:val="005F12B0"/>
    <w:rsid w:val="005F68FA"/>
    <w:rsid w:val="00602122"/>
    <w:rsid w:val="006110FC"/>
    <w:rsid w:val="006125F2"/>
    <w:rsid w:val="006168EB"/>
    <w:rsid w:val="00625179"/>
    <w:rsid w:val="00636F11"/>
    <w:rsid w:val="00650526"/>
    <w:rsid w:val="006506D7"/>
    <w:rsid w:val="0065312B"/>
    <w:rsid w:val="00664809"/>
    <w:rsid w:val="00664F66"/>
    <w:rsid w:val="006667B7"/>
    <w:rsid w:val="006752FF"/>
    <w:rsid w:val="00675E27"/>
    <w:rsid w:val="00681EF2"/>
    <w:rsid w:val="006A0A80"/>
    <w:rsid w:val="006A1268"/>
    <w:rsid w:val="006B04C0"/>
    <w:rsid w:val="006C3DC4"/>
    <w:rsid w:val="006C3F00"/>
    <w:rsid w:val="006C5FE6"/>
    <w:rsid w:val="006C671B"/>
    <w:rsid w:val="006D2465"/>
    <w:rsid w:val="006D26AF"/>
    <w:rsid w:val="006D7954"/>
    <w:rsid w:val="006E4BCD"/>
    <w:rsid w:val="006E5297"/>
    <w:rsid w:val="0070003C"/>
    <w:rsid w:val="00700A73"/>
    <w:rsid w:val="00707BD0"/>
    <w:rsid w:val="007130D2"/>
    <w:rsid w:val="00720469"/>
    <w:rsid w:val="0072368E"/>
    <w:rsid w:val="00723B12"/>
    <w:rsid w:val="007243E3"/>
    <w:rsid w:val="00726467"/>
    <w:rsid w:val="007409DE"/>
    <w:rsid w:val="007450A6"/>
    <w:rsid w:val="00747CCF"/>
    <w:rsid w:val="0077307B"/>
    <w:rsid w:val="00774DAF"/>
    <w:rsid w:val="00775853"/>
    <w:rsid w:val="00786D70"/>
    <w:rsid w:val="00786E35"/>
    <w:rsid w:val="00790441"/>
    <w:rsid w:val="00793450"/>
    <w:rsid w:val="0079594E"/>
    <w:rsid w:val="007B4CE0"/>
    <w:rsid w:val="007C12F5"/>
    <w:rsid w:val="007C3628"/>
    <w:rsid w:val="007C497A"/>
    <w:rsid w:val="007D4353"/>
    <w:rsid w:val="007D4459"/>
    <w:rsid w:val="007D5616"/>
    <w:rsid w:val="007D563F"/>
    <w:rsid w:val="007E6C24"/>
    <w:rsid w:val="007E7320"/>
    <w:rsid w:val="007F3DB9"/>
    <w:rsid w:val="00801A54"/>
    <w:rsid w:val="00811ED5"/>
    <w:rsid w:val="00817905"/>
    <w:rsid w:val="0082457D"/>
    <w:rsid w:val="00827DF5"/>
    <w:rsid w:val="00833D8B"/>
    <w:rsid w:val="008419C8"/>
    <w:rsid w:val="00844DBE"/>
    <w:rsid w:val="00854C23"/>
    <w:rsid w:val="00860308"/>
    <w:rsid w:val="008645EB"/>
    <w:rsid w:val="00864D1C"/>
    <w:rsid w:val="00876EC8"/>
    <w:rsid w:val="00890962"/>
    <w:rsid w:val="008975B3"/>
    <w:rsid w:val="00897EC7"/>
    <w:rsid w:val="008A3369"/>
    <w:rsid w:val="008B0030"/>
    <w:rsid w:val="008C5B62"/>
    <w:rsid w:val="008E415F"/>
    <w:rsid w:val="008E4962"/>
    <w:rsid w:val="008F1996"/>
    <w:rsid w:val="008F5002"/>
    <w:rsid w:val="009027F4"/>
    <w:rsid w:val="0091300B"/>
    <w:rsid w:val="009203F3"/>
    <w:rsid w:val="00921FDD"/>
    <w:rsid w:val="009251A2"/>
    <w:rsid w:val="00940A71"/>
    <w:rsid w:val="00943353"/>
    <w:rsid w:val="00945369"/>
    <w:rsid w:val="009514C3"/>
    <w:rsid w:val="00951A8F"/>
    <w:rsid w:val="00954123"/>
    <w:rsid w:val="00955583"/>
    <w:rsid w:val="00961994"/>
    <w:rsid w:val="00962296"/>
    <w:rsid w:val="0096352A"/>
    <w:rsid w:val="00963B6B"/>
    <w:rsid w:val="0096506B"/>
    <w:rsid w:val="009664A1"/>
    <w:rsid w:val="00970536"/>
    <w:rsid w:val="0097382C"/>
    <w:rsid w:val="00984989"/>
    <w:rsid w:val="00985014"/>
    <w:rsid w:val="00985D0E"/>
    <w:rsid w:val="009901E0"/>
    <w:rsid w:val="00990F93"/>
    <w:rsid w:val="00991014"/>
    <w:rsid w:val="00991CBB"/>
    <w:rsid w:val="0099275D"/>
    <w:rsid w:val="00997BB1"/>
    <w:rsid w:val="00997E0E"/>
    <w:rsid w:val="009A0651"/>
    <w:rsid w:val="009A3F19"/>
    <w:rsid w:val="009C0C05"/>
    <w:rsid w:val="009C5395"/>
    <w:rsid w:val="009D69E0"/>
    <w:rsid w:val="009E12C2"/>
    <w:rsid w:val="00A07CAA"/>
    <w:rsid w:val="00A10E43"/>
    <w:rsid w:val="00A12B99"/>
    <w:rsid w:val="00A217C6"/>
    <w:rsid w:val="00A27615"/>
    <w:rsid w:val="00A3094C"/>
    <w:rsid w:val="00A36F6D"/>
    <w:rsid w:val="00A52E5B"/>
    <w:rsid w:val="00A66A3B"/>
    <w:rsid w:val="00A670B3"/>
    <w:rsid w:val="00A74226"/>
    <w:rsid w:val="00A76087"/>
    <w:rsid w:val="00A8591D"/>
    <w:rsid w:val="00A90DA4"/>
    <w:rsid w:val="00A921E1"/>
    <w:rsid w:val="00AA0378"/>
    <w:rsid w:val="00AA3DC1"/>
    <w:rsid w:val="00AA6BF9"/>
    <w:rsid w:val="00AB10BF"/>
    <w:rsid w:val="00AB115D"/>
    <w:rsid w:val="00AB1186"/>
    <w:rsid w:val="00AB1E9C"/>
    <w:rsid w:val="00AB5AF2"/>
    <w:rsid w:val="00AD27B1"/>
    <w:rsid w:val="00AE48A1"/>
    <w:rsid w:val="00AE5DB5"/>
    <w:rsid w:val="00AE755C"/>
    <w:rsid w:val="00B06B6C"/>
    <w:rsid w:val="00B17507"/>
    <w:rsid w:val="00B17B0D"/>
    <w:rsid w:val="00B2189D"/>
    <w:rsid w:val="00B2472A"/>
    <w:rsid w:val="00B30202"/>
    <w:rsid w:val="00B3113A"/>
    <w:rsid w:val="00B34F42"/>
    <w:rsid w:val="00B37F12"/>
    <w:rsid w:val="00B47C23"/>
    <w:rsid w:val="00B72186"/>
    <w:rsid w:val="00B72F46"/>
    <w:rsid w:val="00B839D6"/>
    <w:rsid w:val="00B85676"/>
    <w:rsid w:val="00B8779E"/>
    <w:rsid w:val="00B90AC1"/>
    <w:rsid w:val="00B96488"/>
    <w:rsid w:val="00B965B5"/>
    <w:rsid w:val="00BA06A6"/>
    <w:rsid w:val="00BA1CDA"/>
    <w:rsid w:val="00BA2D53"/>
    <w:rsid w:val="00BA4AFD"/>
    <w:rsid w:val="00BB0DF4"/>
    <w:rsid w:val="00BB2823"/>
    <w:rsid w:val="00BC06D5"/>
    <w:rsid w:val="00BC088D"/>
    <w:rsid w:val="00BC0F3B"/>
    <w:rsid w:val="00BC198C"/>
    <w:rsid w:val="00BC4DBB"/>
    <w:rsid w:val="00BD2BAE"/>
    <w:rsid w:val="00BF0982"/>
    <w:rsid w:val="00BF610E"/>
    <w:rsid w:val="00C0175E"/>
    <w:rsid w:val="00C072DB"/>
    <w:rsid w:val="00C10574"/>
    <w:rsid w:val="00C17A72"/>
    <w:rsid w:val="00C23002"/>
    <w:rsid w:val="00C303EA"/>
    <w:rsid w:val="00C31E02"/>
    <w:rsid w:val="00C32490"/>
    <w:rsid w:val="00C3263E"/>
    <w:rsid w:val="00C32B55"/>
    <w:rsid w:val="00C33A21"/>
    <w:rsid w:val="00C52F28"/>
    <w:rsid w:val="00C5625F"/>
    <w:rsid w:val="00C64F18"/>
    <w:rsid w:val="00C731B9"/>
    <w:rsid w:val="00C823EF"/>
    <w:rsid w:val="00C82AB4"/>
    <w:rsid w:val="00C86BEF"/>
    <w:rsid w:val="00CA3F6E"/>
    <w:rsid w:val="00CA5C81"/>
    <w:rsid w:val="00CB0B74"/>
    <w:rsid w:val="00CB28B5"/>
    <w:rsid w:val="00CB6EB9"/>
    <w:rsid w:val="00CC061B"/>
    <w:rsid w:val="00CD3029"/>
    <w:rsid w:val="00CD366F"/>
    <w:rsid w:val="00CE36A5"/>
    <w:rsid w:val="00CE5225"/>
    <w:rsid w:val="00CF10D9"/>
    <w:rsid w:val="00D06F6B"/>
    <w:rsid w:val="00D070EA"/>
    <w:rsid w:val="00D11E36"/>
    <w:rsid w:val="00D14A11"/>
    <w:rsid w:val="00D16F14"/>
    <w:rsid w:val="00D1727A"/>
    <w:rsid w:val="00D17762"/>
    <w:rsid w:val="00D23479"/>
    <w:rsid w:val="00D3058A"/>
    <w:rsid w:val="00D34CCC"/>
    <w:rsid w:val="00D35768"/>
    <w:rsid w:val="00D35831"/>
    <w:rsid w:val="00D41588"/>
    <w:rsid w:val="00D422A9"/>
    <w:rsid w:val="00D45A6B"/>
    <w:rsid w:val="00D475E6"/>
    <w:rsid w:val="00D513AD"/>
    <w:rsid w:val="00D536A5"/>
    <w:rsid w:val="00D60C7E"/>
    <w:rsid w:val="00D62757"/>
    <w:rsid w:val="00D7462B"/>
    <w:rsid w:val="00D823D9"/>
    <w:rsid w:val="00D842F5"/>
    <w:rsid w:val="00D8671E"/>
    <w:rsid w:val="00DA3218"/>
    <w:rsid w:val="00DA325C"/>
    <w:rsid w:val="00DA5CFE"/>
    <w:rsid w:val="00DB1EEE"/>
    <w:rsid w:val="00DB675D"/>
    <w:rsid w:val="00DC1F76"/>
    <w:rsid w:val="00DC57B6"/>
    <w:rsid w:val="00DD1E09"/>
    <w:rsid w:val="00DD2F92"/>
    <w:rsid w:val="00DE456C"/>
    <w:rsid w:val="00DE64B9"/>
    <w:rsid w:val="00DF2D10"/>
    <w:rsid w:val="00DF6950"/>
    <w:rsid w:val="00DF699C"/>
    <w:rsid w:val="00E022D6"/>
    <w:rsid w:val="00E031C2"/>
    <w:rsid w:val="00E070A8"/>
    <w:rsid w:val="00E10C21"/>
    <w:rsid w:val="00E11E40"/>
    <w:rsid w:val="00E14BAA"/>
    <w:rsid w:val="00E22B97"/>
    <w:rsid w:val="00E260A5"/>
    <w:rsid w:val="00E27DB6"/>
    <w:rsid w:val="00E3136E"/>
    <w:rsid w:val="00E33A02"/>
    <w:rsid w:val="00E44298"/>
    <w:rsid w:val="00E448E3"/>
    <w:rsid w:val="00E45DED"/>
    <w:rsid w:val="00E47EAC"/>
    <w:rsid w:val="00E60988"/>
    <w:rsid w:val="00E6158B"/>
    <w:rsid w:val="00E6351D"/>
    <w:rsid w:val="00E6512B"/>
    <w:rsid w:val="00E74E4C"/>
    <w:rsid w:val="00EA5A25"/>
    <w:rsid w:val="00EA7CC7"/>
    <w:rsid w:val="00EC4A8E"/>
    <w:rsid w:val="00ED029D"/>
    <w:rsid w:val="00ED43B9"/>
    <w:rsid w:val="00ED4DB9"/>
    <w:rsid w:val="00ED7308"/>
    <w:rsid w:val="00ED7F64"/>
    <w:rsid w:val="00EE1DAC"/>
    <w:rsid w:val="00EE482D"/>
    <w:rsid w:val="00EE5392"/>
    <w:rsid w:val="00EE6B13"/>
    <w:rsid w:val="00EF0C58"/>
    <w:rsid w:val="00F01DEB"/>
    <w:rsid w:val="00F04872"/>
    <w:rsid w:val="00F066ED"/>
    <w:rsid w:val="00F1236A"/>
    <w:rsid w:val="00F21031"/>
    <w:rsid w:val="00F21B83"/>
    <w:rsid w:val="00F2423D"/>
    <w:rsid w:val="00F33E07"/>
    <w:rsid w:val="00F36585"/>
    <w:rsid w:val="00F44FE1"/>
    <w:rsid w:val="00F853C5"/>
    <w:rsid w:val="00F86279"/>
    <w:rsid w:val="00FA1A9C"/>
    <w:rsid w:val="00FA248F"/>
    <w:rsid w:val="00FA3075"/>
    <w:rsid w:val="00FA58BA"/>
    <w:rsid w:val="00FA5A6A"/>
    <w:rsid w:val="00FA6B00"/>
    <w:rsid w:val="00FB2409"/>
    <w:rsid w:val="00FC006E"/>
    <w:rsid w:val="00FC6A8A"/>
    <w:rsid w:val="00FD5C2A"/>
    <w:rsid w:val="00FD7475"/>
    <w:rsid w:val="00FE0396"/>
    <w:rsid w:val="00FF5F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0AA1F"/>
  <w15:docId w15:val="{5E6B03A4-5523-4DA0-8D52-005D5071B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4AFB"/>
    <w:pPr>
      <w:spacing w:after="0" w:line="360" w:lineRule="auto"/>
    </w:pPr>
    <w:rPr>
      <w:rFonts w:eastAsia="Times New Roman" w:cs="Times New Roman"/>
      <w:szCs w:val="24"/>
    </w:rPr>
  </w:style>
  <w:style w:type="paragraph" w:styleId="Heading1">
    <w:name w:val="heading 1"/>
    <w:basedOn w:val="Normal"/>
    <w:next w:val="Normal"/>
    <w:link w:val="Heading1Char"/>
    <w:qFormat/>
    <w:rsid w:val="00B06B6C"/>
    <w:pPr>
      <w:keepNext/>
      <w:spacing w:before="240" w:after="60"/>
      <w:jc w:val="center"/>
      <w:outlineLvl w:val="0"/>
    </w:pPr>
    <w:rPr>
      <w:rFonts w:cs="Arial"/>
      <w:b/>
      <w:bCs/>
      <w:kern w:val="32"/>
      <w:sz w:val="32"/>
      <w:szCs w:val="32"/>
    </w:rPr>
  </w:style>
  <w:style w:type="paragraph" w:styleId="Heading2">
    <w:name w:val="heading 2"/>
    <w:basedOn w:val="Normal"/>
    <w:next w:val="Normal"/>
    <w:link w:val="Heading2Char"/>
    <w:qFormat/>
    <w:rsid w:val="001E6624"/>
    <w:pPr>
      <w:keepNext/>
      <w:spacing w:before="240" w:after="60"/>
      <w:outlineLvl w:val="1"/>
    </w:pPr>
    <w:rPr>
      <w:rFonts w:cs="Arial"/>
      <w:b/>
      <w:bCs/>
      <w:iCs/>
      <w:sz w:val="28"/>
      <w:szCs w:val="28"/>
    </w:rPr>
  </w:style>
  <w:style w:type="paragraph" w:styleId="Heading3">
    <w:name w:val="heading 3"/>
    <w:basedOn w:val="Normal"/>
    <w:next w:val="Normal"/>
    <w:link w:val="Heading3Char"/>
    <w:uiPriority w:val="9"/>
    <w:semiHidden/>
    <w:unhideWhenUsed/>
    <w:qFormat/>
    <w:rsid w:val="00DE64B9"/>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C17A72"/>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6B6C"/>
    <w:rPr>
      <w:rFonts w:eastAsia="Times New Roman" w:cs="Arial"/>
      <w:b/>
      <w:bCs/>
      <w:kern w:val="32"/>
      <w:sz w:val="32"/>
      <w:szCs w:val="32"/>
    </w:rPr>
  </w:style>
  <w:style w:type="character" w:customStyle="1" w:styleId="Heading2Char">
    <w:name w:val="Heading 2 Char"/>
    <w:basedOn w:val="DefaultParagraphFont"/>
    <w:link w:val="Heading2"/>
    <w:rsid w:val="001E6624"/>
    <w:rPr>
      <w:rFonts w:eastAsia="Times New Roman" w:cs="Arial"/>
      <w:b/>
      <w:bCs/>
      <w:iCs/>
      <w:sz w:val="28"/>
      <w:szCs w:val="28"/>
    </w:rPr>
  </w:style>
  <w:style w:type="paragraph" w:styleId="TOC1">
    <w:name w:val="toc 1"/>
    <w:basedOn w:val="Normal"/>
    <w:next w:val="Normal"/>
    <w:autoRedefine/>
    <w:uiPriority w:val="39"/>
    <w:rsid w:val="00DA5CFE"/>
    <w:pPr>
      <w:tabs>
        <w:tab w:val="right" w:leader="dot" w:pos="9062"/>
      </w:tabs>
      <w:spacing w:before="120"/>
    </w:pPr>
    <w:rPr>
      <w:bCs/>
      <w:iCs/>
      <w:noProof/>
      <w:szCs w:val="26"/>
      <w:lang w:val="da-DK"/>
    </w:rPr>
  </w:style>
  <w:style w:type="paragraph" w:styleId="TOC2">
    <w:name w:val="toc 2"/>
    <w:basedOn w:val="Normal"/>
    <w:next w:val="Normal"/>
    <w:autoRedefine/>
    <w:uiPriority w:val="39"/>
    <w:rsid w:val="00BA1CDA"/>
    <w:pPr>
      <w:tabs>
        <w:tab w:val="right" w:leader="underscore" w:pos="10790"/>
      </w:tabs>
      <w:spacing w:before="120"/>
      <w:ind w:left="540" w:right="2232" w:hanging="540"/>
      <w:jc w:val="both"/>
    </w:pPr>
    <w:rPr>
      <w:b/>
      <w:bCs/>
      <w:sz w:val="22"/>
      <w:szCs w:val="22"/>
    </w:rPr>
  </w:style>
  <w:style w:type="character" w:styleId="Hyperlink">
    <w:name w:val="Hyperlink"/>
    <w:uiPriority w:val="99"/>
    <w:rsid w:val="00BA1CDA"/>
    <w:rPr>
      <w:color w:val="0000FF"/>
      <w:u w:val="single"/>
    </w:rPr>
  </w:style>
  <w:style w:type="paragraph" w:styleId="Header">
    <w:name w:val="header"/>
    <w:basedOn w:val="Normal"/>
    <w:link w:val="HeaderChar"/>
    <w:uiPriority w:val="99"/>
    <w:unhideWhenUsed/>
    <w:rsid w:val="00991014"/>
    <w:pPr>
      <w:tabs>
        <w:tab w:val="center" w:pos="4680"/>
        <w:tab w:val="right" w:pos="9360"/>
      </w:tabs>
    </w:pPr>
  </w:style>
  <w:style w:type="character" w:customStyle="1" w:styleId="HeaderChar">
    <w:name w:val="Header Char"/>
    <w:basedOn w:val="DefaultParagraphFont"/>
    <w:link w:val="Header"/>
    <w:uiPriority w:val="99"/>
    <w:rsid w:val="00991014"/>
    <w:rPr>
      <w:rFonts w:eastAsia="Times New Roman" w:cs="Times New Roman"/>
      <w:sz w:val="24"/>
      <w:szCs w:val="24"/>
    </w:rPr>
  </w:style>
  <w:style w:type="paragraph" w:styleId="Footer">
    <w:name w:val="footer"/>
    <w:basedOn w:val="Normal"/>
    <w:link w:val="FooterChar"/>
    <w:uiPriority w:val="99"/>
    <w:unhideWhenUsed/>
    <w:rsid w:val="00991014"/>
    <w:pPr>
      <w:tabs>
        <w:tab w:val="center" w:pos="4680"/>
        <w:tab w:val="right" w:pos="9360"/>
      </w:tabs>
    </w:pPr>
  </w:style>
  <w:style w:type="character" w:customStyle="1" w:styleId="FooterChar">
    <w:name w:val="Footer Char"/>
    <w:basedOn w:val="DefaultParagraphFont"/>
    <w:link w:val="Footer"/>
    <w:uiPriority w:val="99"/>
    <w:rsid w:val="00991014"/>
    <w:rPr>
      <w:rFonts w:eastAsia="Times New Roman" w:cs="Times New Roman"/>
      <w:sz w:val="24"/>
      <w:szCs w:val="24"/>
    </w:rPr>
  </w:style>
  <w:style w:type="paragraph" w:styleId="ListParagraph">
    <w:name w:val="List Paragraph"/>
    <w:basedOn w:val="Normal"/>
    <w:uiPriority w:val="34"/>
    <w:qFormat/>
    <w:rsid w:val="00272EF6"/>
    <w:pPr>
      <w:ind w:left="720"/>
      <w:contextualSpacing/>
    </w:pPr>
  </w:style>
  <w:style w:type="paragraph" w:styleId="BalloonText">
    <w:name w:val="Balloon Text"/>
    <w:basedOn w:val="Normal"/>
    <w:link w:val="BalloonTextChar"/>
    <w:uiPriority w:val="99"/>
    <w:semiHidden/>
    <w:unhideWhenUsed/>
    <w:rsid w:val="007C12F5"/>
    <w:rPr>
      <w:rFonts w:ascii="Tahoma" w:hAnsi="Tahoma" w:cs="Tahoma"/>
      <w:sz w:val="16"/>
      <w:szCs w:val="16"/>
    </w:rPr>
  </w:style>
  <w:style w:type="character" w:customStyle="1" w:styleId="BalloonTextChar">
    <w:name w:val="Balloon Text Char"/>
    <w:basedOn w:val="DefaultParagraphFont"/>
    <w:link w:val="BalloonText"/>
    <w:uiPriority w:val="99"/>
    <w:semiHidden/>
    <w:rsid w:val="007C12F5"/>
    <w:rPr>
      <w:rFonts w:ascii="Tahoma" w:eastAsia="Times New Roman" w:hAnsi="Tahoma" w:cs="Tahoma"/>
      <w:sz w:val="16"/>
      <w:szCs w:val="16"/>
    </w:rPr>
  </w:style>
  <w:style w:type="paragraph" w:styleId="NormalWeb">
    <w:name w:val="Normal (Web)"/>
    <w:basedOn w:val="Normal"/>
    <w:uiPriority w:val="99"/>
    <w:unhideWhenUsed/>
    <w:rsid w:val="00AB5AF2"/>
    <w:pPr>
      <w:spacing w:before="100" w:beforeAutospacing="1" w:after="100" w:afterAutospacing="1"/>
    </w:pPr>
  </w:style>
  <w:style w:type="character" w:customStyle="1" w:styleId="apple-tab-span">
    <w:name w:val="apple-tab-span"/>
    <w:basedOn w:val="DefaultParagraphFont"/>
    <w:rsid w:val="00AB5AF2"/>
  </w:style>
  <w:style w:type="paragraph" w:styleId="TOCHeading">
    <w:name w:val="TOC Heading"/>
    <w:basedOn w:val="Heading1"/>
    <w:next w:val="Normal"/>
    <w:uiPriority w:val="39"/>
    <w:unhideWhenUsed/>
    <w:qFormat/>
    <w:rsid w:val="00FA58BA"/>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rPr>
  </w:style>
  <w:style w:type="character" w:customStyle="1" w:styleId="Heading3Char">
    <w:name w:val="Heading 3 Char"/>
    <w:basedOn w:val="DefaultParagraphFont"/>
    <w:link w:val="Heading3"/>
    <w:uiPriority w:val="9"/>
    <w:semiHidden/>
    <w:rsid w:val="00DE64B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17A72"/>
    <w:rPr>
      <w:rFonts w:asciiTheme="majorHAnsi" w:eastAsiaTheme="majorEastAsia" w:hAnsiTheme="majorHAnsi" w:cstheme="majorBidi"/>
      <w:i/>
      <w:iCs/>
      <w:color w:val="2F5496" w:themeColor="accent1" w:themeShade="BF"/>
      <w:sz w:val="22"/>
      <w:lang w:eastAsia="ja-JP"/>
    </w:rPr>
  </w:style>
  <w:style w:type="character" w:styleId="Strong">
    <w:name w:val="Strong"/>
    <w:basedOn w:val="DefaultParagraphFont"/>
    <w:uiPriority w:val="22"/>
    <w:qFormat/>
    <w:rsid w:val="00C17A72"/>
    <w:rPr>
      <w:b/>
      <w:bCs/>
    </w:rPr>
  </w:style>
  <w:style w:type="character" w:customStyle="1" w:styleId="content-post">
    <w:name w:val="content-post"/>
    <w:basedOn w:val="DefaultParagraphFont"/>
    <w:rsid w:val="00C17A72"/>
  </w:style>
  <w:style w:type="character" w:styleId="HTMLCode">
    <w:name w:val="HTML Code"/>
    <w:basedOn w:val="DefaultParagraphFont"/>
    <w:uiPriority w:val="99"/>
    <w:semiHidden/>
    <w:unhideWhenUsed/>
    <w:rsid w:val="00C17A72"/>
    <w:rPr>
      <w:rFonts w:ascii="Courier New" w:eastAsia="Times New Roman" w:hAnsi="Courier New" w:cs="Courier New"/>
      <w:sz w:val="20"/>
      <w:szCs w:val="20"/>
    </w:rPr>
  </w:style>
  <w:style w:type="character" w:customStyle="1" w:styleId="tlid-translation">
    <w:name w:val="tlid-translation"/>
    <w:basedOn w:val="DefaultParagraphFont"/>
    <w:rsid w:val="00C17A72"/>
  </w:style>
  <w:style w:type="table" w:styleId="TableGrid">
    <w:name w:val="Table Grid"/>
    <w:basedOn w:val="TableNormal"/>
    <w:uiPriority w:val="39"/>
    <w:rsid w:val="00C17A72"/>
    <w:pPr>
      <w:spacing w:after="0" w:line="240" w:lineRule="auto"/>
    </w:pPr>
    <w:rPr>
      <w:rFonts w:asciiTheme="minorHAnsi" w:eastAsiaTheme="minorEastAsia" w:hAnsiTheme="minorHAnsi"/>
      <w:sz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0106F"/>
    <w:pPr>
      <w:spacing w:after="0"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5398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hyperlink" Target="https://viblo.asia/p/websocket-la-gi-hieu-ro-ve-websocket-1Je5E4BmlnL" TargetMode="External"/><Relationship Id="rId16" Type="http://schemas.openxmlformats.org/officeDocument/2006/relationships/hyperlink" Target="http://asp.net" TargetMode="External"/><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vietpro.net.vn/node-js-30-socket-io-namspace.html" TargetMode="External"/><Relationship Id="rId5" Type="http://schemas.openxmlformats.org/officeDocument/2006/relationships/webSettings" Target="webSettings.xml"/><Relationship Id="rId90" Type="http://schemas.openxmlformats.org/officeDocument/2006/relationships/hyperlink" Target="https://viblo.asia/p/websocket-la-gi-Ljy5VxkbZra" TargetMode="External"/><Relationship Id="rId95" Type="http://schemas.openxmlformats.org/officeDocument/2006/relationships/hyperlink" Target="https://techmaster.vn/posts/34415/hieu-ve-cong-nghe-real-time-server-sent-events-vs-websocket" TargetMode="External"/><Relationship Id="rId22" Type="http://schemas.openxmlformats.org/officeDocument/2006/relationships/hyperlink" Target="http://asp.net" TargetMode="External"/><Relationship Id="rId27" Type="http://schemas.openxmlformats.org/officeDocument/2006/relationships/image" Target="media/image10.png"/><Relationship Id="rId43" Type="http://schemas.openxmlformats.org/officeDocument/2006/relationships/hyperlink" Target="https://nodejs.org/en/download/" TargetMode="External"/><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3.png"/><Relationship Id="rId17" Type="http://schemas.openxmlformats.org/officeDocument/2006/relationships/hyperlink" Target="https://developer.mozilla.org/en-US/docs/Web/JavaScript/Reference/Global_Objects/ArrayBuffer"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hyperlink" Target="https://vietpro.net.vn/node-js-29-socket-io-broadcasting.html" TargetMode="External"/><Relationship Id="rId108" Type="http://schemas.openxmlformats.org/officeDocument/2006/relationships/theme" Target="theme/theme1.xml"/><Relationship Id="rId20" Type="http://schemas.openxmlformats.org/officeDocument/2006/relationships/hyperlink" Target="https://nodejs.org/api/buffer.html" TargetMode="External"/><Relationship Id="rId41" Type="http://schemas.openxmlformats.org/officeDocument/2006/relationships/image" Target="media/image24.png"/><Relationship Id="rId54" Type="http://schemas.openxmlformats.org/officeDocument/2006/relationships/hyperlink" Target="mailto:tmtam612@gmail.com"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s://viblo.asia/p/co-ban-ve-socketio-bJzKm0kY59N" TargetMode="External"/><Relationship Id="rId91" Type="http://schemas.openxmlformats.org/officeDocument/2006/relationships/hyperlink" Target="https://viblo.asia/p/co-ban-ve-giao-thuc-websocket-va-thu-vien-socketio-63vKjmmM52R" TargetMode="External"/><Relationship Id="rId96" Type="http://schemas.openxmlformats.org/officeDocument/2006/relationships/hyperlink" Target="https://www.it-swarm.net/vi/node.js/su-khac-nhau-giua-socket.io-va-websockets/106738425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cket.IO"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6" Type="http://schemas.openxmlformats.org/officeDocument/2006/relationships/footer" Target="footer1.xml"/><Relationship Id="rId10" Type="http://schemas.openxmlformats.org/officeDocument/2006/relationships/hyperlink" Target="https://blog.tinohost.com/server-va-cac-loai-may-chu-pho-bien/"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hyperlink" Target="http://localhost:3000/"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yperlink" Target="https://kipalog.com/posts/Tim-hieu-ve-lap-trinh-socket---Buoc-dau-lam-quen" TargetMode="External"/><Relationship Id="rId99" Type="http://schemas.openxmlformats.org/officeDocument/2006/relationships/hyperlink" Target="https://stackoverflow.com/questions/10112178/differences-between-socket-io-and-websockets" TargetMode="External"/><Relationship Id="rId101" Type="http://schemas.openxmlformats.org/officeDocument/2006/relationships/hyperlink" Target="https://vietpro.net.vn/node-js-26-tong-quan-ve-socket-io.html" TargetMode="External"/><Relationship Id="rId4" Type="http://schemas.openxmlformats.org/officeDocument/2006/relationships/settings" Target="settings.xml"/><Relationship Id="rId9" Type="http://schemas.openxmlformats.org/officeDocument/2006/relationships/hyperlink" Target="https://en.wikipedia.org/wiki/Socket" TargetMode="External"/><Relationship Id="rId13" Type="http://schemas.openxmlformats.org/officeDocument/2006/relationships/image" Target="media/image4.png"/><Relationship Id="rId18" Type="http://schemas.openxmlformats.org/officeDocument/2006/relationships/hyperlink" Target="https://developer.mozilla.org/en-US/docs/Web/API/Blob"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itplus-academy.edu.vn/ket-noi-thoi-gian-thuc-la-gi-va-nhung-dac-diem-noi-bat-cua-chung-1954.html" TargetMode="External"/><Relationship Id="rId104" Type="http://schemas.openxmlformats.org/officeDocument/2006/relationships/hyperlink" Target="https://davidwalsh.name/websocket"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viblo.asia/p/nodejs-va-socketio-can-ban-jlA7GKxdvKZQ"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hyperlink" Target="https://github.com/tmtam612/socketIO" TargetMode="External"/><Relationship Id="rId66" Type="http://schemas.openxmlformats.org/officeDocument/2006/relationships/image" Target="media/image45.png"/><Relationship Id="rId87" Type="http://schemas.openxmlformats.org/officeDocument/2006/relationships/hyperlink" Target="https://socket.io/docs/" TargetMode="Externa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https://developer.mozilla.org/en-US/docs/Web/JavaScript/Reference/Global_Objects/ArrayBuffer" TargetMode="External"/><Relationship Id="rId14" Type="http://schemas.openxmlformats.org/officeDocument/2006/relationships/hyperlink" Target="http://Socket.IO"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blog.tinohost.com/socket-la-gi/" TargetMode="External"/><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hyperlink" Target="https://techtalk.vn/xay-dung-app-don-gian-voi-nodejs-expressjs-va-socket-io.html" TargetMode="External"/><Relationship Id="rId98" Type="http://schemas.openxmlformats.org/officeDocument/2006/relationships/hyperlink" Target="https://www.educba.com/websocket-vs-socket-io/"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609118-ADD1-47A0-9F0F-483E427E5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Pages>
  <Words>5472</Words>
  <Characters>31194</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PTQ</dc:creator>
  <cp:lastModifiedBy>tâm trần</cp:lastModifiedBy>
  <cp:revision>19</cp:revision>
  <dcterms:created xsi:type="dcterms:W3CDTF">2019-10-28T04:56:00Z</dcterms:created>
  <dcterms:modified xsi:type="dcterms:W3CDTF">2019-11-03T08:34:00Z</dcterms:modified>
</cp:coreProperties>
</file>